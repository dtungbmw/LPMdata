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77777777" w:rsidR="00CF1CCF" w:rsidRDefault="00CF1CCF" w:rsidP="00BC48BC">
      <w:pPr>
        <w:spacing w:line="480" w:lineRule="auto"/>
      </w:pPr>
    </w:p>
    <w:p w14:paraId="00000003" w14:textId="77777777" w:rsidR="00CF1CCF" w:rsidRDefault="00E308C4">
      <w:pPr>
        <w:jc w:val="center"/>
      </w:pPr>
      <w:r>
        <w:rPr>
          <w:b/>
        </w:rPr>
        <w:t>Gesture Recognition for Enabling Control of Electrical Devices</w:t>
      </w:r>
    </w:p>
    <w:p w14:paraId="00000006" w14:textId="77777777" w:rsidR="00CF1CCF" w:rsidRDefault="00CF1CCF" w:rsidP="00BC48BC"/>
    <w:p w14:paraId="00000009" w14:textId="720FC612" w:rsidR="00CF1CCF" w:rsidRDefault="00E308C4" w:rsidP="00BC48BC">
      <w:pPr>
        <w:jc w:val="center"/>
      </w:pPr>
      <w:r>
        <w:t>by David T. Tung</w:t>
      </w:r>
    </w:p>
    <w:p w14:paraId="0000000A" w14:textId="77777777" w:rsidR="00CF1CCF" w:rsidRDefault="00CF1CCF">
      <w:pPr>
        <w:jc w:val="center"/>
      </w:pPr>
    </w:p>
    <w:p w14:paraId="0000000B" w14:textId="77777777" w:rsidR="00CF1CCF" w:rsidRDefault="00E308C4" w:rsidP="00BC48BC">
      <w:pPr>
        <w:spacing w:after="0" w:line="240" w:lineRule="auto"/>
        <w:jc w:val="center"/>
      </w:pPr>
      <w:r>
        <w:t>B.S. in Mechanical Engineering, National Sun Yat-Sen University</w:t>
      </w:r>
    </w:p>
    <w:p w14:paraId="0000000C" w14:textId="77777777" w:rsidR="00CF1CCF" w:rsidRDefault="00E308C4" w:rsidP="00BC48BC">
      <w:pPr>
        <w:spacing w:after="0" w:line="240" w:lineRule="auto"/>
        <w:jc w:val="center"/>
      </w:pPr>
      <w:r>
        <w:t>Master of Computer Science, University of Southern California</w:t>
      </w:r>
    </w:p>
    <w:p w14:paraId="0000000D" w14:textId="77777777" w:rsidR="00CF1CCF" w:rsidRDefault="00CF1CCF"/>
    <w:p w14:paraId="0000000E" w14:textId="77777777" w:rsidR="00CF1CCF" w:rsidRDefault="00E308C4">
      <w:pPr>
        <w:jc w:val="center"/>
      </w:pPr>
      <w:r>
        <w:t>A Praxis submitted to</w:t>
      </w:r>
    </w:p>
    <w:p w14:paraId="00000011" w14:textId="77777777" w:rsidR="00CF1CCF" w:rsidRDefault="00CF1CCF" w:rsidP="00BC48BC"/>
    <w:p w14:paraId="00000012" w14:textId="77777777" w:rsidR="00CF1CCF" w:rsidRDefault="00E308C4" w:rsidP="00BC48BC">
      <w:pPr>
        <w:spacing w:after="0" w:line="240" w:lineRule="auto"/>
        <w:jc w:val="center"/>
      </w:pPr>
      <w:r>
        <w:t>The Faculty of</w:t>
      </w:r>
    </w:p>
    <w:p w14:paraId="00000013" w14:textId="77777777" w:rsidR="00CF1CCF" w:rsidRDefault="00E308C4" w:rsidP="00BC48BC">
      <w:pPr>
        <w:spacing w:after="0" w:line="240" w:lineRule="auto"/>
        <w:jc w:val="center"/>
      </w:pPr>
      <w:r>
        <w:t>The School of Engineering and Applied Science</w:t>
      </w:r>
    </w:p>
    <w:p w14:paraId="00000014" w14:textId="77777777" w:rsidR="00CF1CCF" w:rsidRDefault="00E308C4" w:rsidP="00BC48BC">
      <w:pPr>
        <w:spacing w:after="0" w:line="240" w:lineRule="auto"/>
        <w:jc w:val="center"/>
      </w:pPr>
      <w:r>
        <w:t>of The George Washington University</w:t>
      </w:r>
    </w:p>
    <w:p w14:paraId="00000015" w14:textId="77777777" w:rsidR="00CF1CCF" w:rsidRDefault="00E308C4" w:rsidP="00BC48BC">
      <w:pPr>
        <w:spacing w:after="0" w:line="240" w:lineRule="auto"/>
        <w:jc w:val="center"/>
      </w:pPr>
      <w:r>
        <w:t>in partial fulfillment of the requirements</w:t>
      </w:r>
    </w:p>
    <w:p w14:paraId="00000018" w14:textId="622EA636" w:rsidR="00CF1CCF" w:rsidRDefault="00E308C4" w:rsidP="00BC48BC">
      <w:pPr>
        <w:spacing w:after="0" w:line="240" w:lineRule="auto"/>
        <w:jc w:val="center"/>
      </w:pPr>
      <w:r>
        <w:t>for the degree of Doctor of Engineering</w:t>
      </w:r>
    </w:p>
    <w:p w14:paraId="00000019" w14:textId="77777777" w:rsidR="00CF1CCF" w:rsidRDefault="00CF1CCF">
      <w:pPr>
        <w:jc w:val="center"/>
      </w:pPr>
    </w:p>
    <w:p w14:paraId="0000001C" w14:textId="5C349542" w:rsidR="00CF1CCF" w:rsidRDefault="008862A5" w:rsidP="00BC48BC">
      <w:pPr>
        <w:jc w:val="center"/>
      </w:pPr>
      <w:r>
        <w:t>July 2025</w:t>
      </w:r>
    </w:p>
    <w:p w14:paraId="0000001E" w14:textId="77777777" w:rsidR="00CF1CCF" w:rsidRDefault="00CF1CCF" w:rsidP="00BC48BC"/>
    <w:p w14:paraId="5618D60A" w14:textId="77777777" w:rsidR="008862A5" w:rsidRDefault="008862A5" w:rsidP="00BC48BC"/>
    <w:p w14:paraId="2DAF8499" w14:textId="77777777" w:rsidR="008862A5" w:rsidRDefault="008862A5" w:rsidP="00BC48BC"/>
    <w:p w14:paraId="00000020" w14:textId="6B68D130" w:rsidR="00CF1CCF" w:rsidRDefault="00E308C4" w:rsidP="00BC48BC">
      <w:pPr>
        <w:jc w:val="center"/>
      </w:pPr>
      <w:r>
        <w:t>Praxis directed by</w:t>
      </w:r>
    </w:p>
    <w:p w14:paraId="00000022" w14:textId="2F2E0B03" w:rsidR="00CF1CCF" w:rsidRDefault="00E308C4" w:rsidP="00BC48BC">
      <w:pPr>
        <w:spacing w:line="240" w:lineRule="auto"/>
        <w:jc w:val="center"/>
      </w:pPr>
      <w:r>
        <w:t>Shahryar Sarkani</w:t>
      </w:r>
      <w:r>
        <w:br/>
        <w:t xml:space="preserve"> Adjunct Professor of Engineering Management and Systems Engineering</w:t>
      </w:r>
    </w:p>
    <w:p w14:paraId="00000023" w14:textId="77777777" w:rsidR="00CF1CCF" w:rsidRDefault="00E308C4" w:rsidP="00BC48BC">
      <w:pPr>
        <w:spacing w:line="240" w:lineRule="auto"/>
        <w:jc w:val="center"/>
      </w:pPr>
      <w:r>
        <w:t>John Fossaceca</w:t>
      </w:r>
      <w:r>
        <w:br/>
        <w:t xml:space="preserve"> Professorial Lecturer of Engineering Management and Systems Engineering</w:t>
      </w:r>
    </w:p>
    <w:p w14:paraId="00000024" w14:textId="26247F06" w:rsidR="00CF1CCF" w:rsidRDefault="00E308C4">
      <w:pPr>
        <w:spacing w:line="480" w:lineRule="auto"/>
      </w:pPr>
      <w:r>
        <w:br w:type="page"/>
      </w:r>
      <w:r>
        <w:lastRenderedPageBreak/>
        <w:t xml:space="preserve">The School of Engineering and Applied Science of George Washington University certifies that David T. Tung has passed the Final Examination for the degree of Doctor of Engineering as </w:t>
      </w:r>
      <w:r w:rsidRPr="00DC442E">
        <w:t xml:space="preserve">of </w:t>
      </w:r>
      <w:r w:rsidR="00DC442E">
        <w:t>July</w:t>
      </w:r>
      <w:r>
        <w:t>, 2025. This is the final and approved form of the Praxis.</w:t>
      </w:r>
    </w:p>
    <w:p w14:paraId="00000026" w14:textId="77777777" w:rsidR="00CF1CCF" w:rsidRDefault="00CF1CCF"/>
    <w:p w14:paraId="00000029" w14:textId="5889DE33" w:rsidR="00CF1CCF" w:rsidRPr="00F41E63" w:rsidRDefault="00E308C4" w:rsidP="00F41E63">
      <w:pPr>
        <w:jc w:val="center"/>
        <w:rPr>
          <w:b/>
        </w:rPr>
      </w:pPr>
      <w:r>
        <w:rPr>
          <w:b/>
        </w:rPr>
        <w:t>Gesture Recognition for Enabling Control of Electrical Devices</w:t>
      </w:r>
    </w:p>
    <w:p w14:paraId="0000002A" w14:textId="77777777" w:rsidR="00CF1CCF" w:rsidRDefault="00E308C4">
      <w:pPr>
        <w:jc w:val="center"/>
      </w:pPr>
      <w:r>
        <w:t>David T. Tung</w:t>
      </w:r>
    </w:p>
    <w:p w14:paraId="0000002D" w14:textId="77777777" w:rsidR="00CF1CCF" w:rsidRDefault="00CF1CCF"/>
    <w:p w14:paraId="0000002E" w14:textId="77777777" w:rsidR="00CF1CCF" w:rsidRDefault="00CF1CCF"/>
    <w:p w14:paraId="00000031" w14:textId="3D3CFEA4" w:rsidR="00CF1CCF" w:rsidRDefault="00E308C4" w:rsidP="00F41E63">
      <w:r>
        <w:t>Praxis Research Committee:</w:t>
      </w:r>
    </w:p>
    <w:p w14:paraId="00000032" w14:textId="77777777" w:rsidR="00CF1CCF" w:rsidRDefault="00E308C4">
      <w:pPr>
        <w:ind w:left="720"/>
      </w:pPr>
      <w:r>
        <w:t xml:space="preserve">Shahryar Sarkani, Adjunct Professor of Engineering Management and Systems Engineering, Praxis Co-Director </w:t>
      </w:r>
    </w:p>
    <w:p w14:paraId="00000033" w14:textId="77777777" w:rsidR="00CF1CCF" w:rsidRDefault="00CF1CCF">
      <w:pPr>
        <w:ind w:left="720"/>
      </w:pPr>
    </w:p>
    <w:p w14:paraId="00000034" w14:textId="77777777" w:rsidR="00CF1CCF" w:rsidRDefault="00E308C4">
      <w:pPr>
        <w:ind w:left="720"/>
      </w:pPr>
      <w:r>
        <w:t xml:space="preserve">John Fossaceca, Professorial Lecturer of Engineering Management and Systems Engineering, Praxis Co-Director </w:t>
      </w:r>
    </w:p>
    <w:p w14:paraId="00000035" w14:textId="77777777" w:rsidR="00CF1CCF" w:rsidRDefault="00CF1CCF">
      <w:pPr>
        <w:ind w:left="720"/>
      </w:pPr>
    </w:p>
    <w:p w14:paraId="00000036" w14:textId="77777777" w:rsidR="00CF1CCF" w:rsidRDefault="00E308C4">
      <w:pPr>
        <w:ind w:left="720"/>
      </w:pPr>
      <w:r>
        <w:rPr>
          <w:highlight w:val="yellow"/>
        </w:rPr>
        <w:t>-------, Associate Professor of Engineering and Applied Science, Committee Member</w:t>
      </w:r>
      <w:r>
        <w:t xml:space="preserve"> [place holder] </w:t>
      </w:r>
    </w:p>
    <w:p w14:paraId="00000037" w14:textId="77777777" w:rsidR="00CF1CCF" w:rsidRDefault="00CF1CCF">
      <w:pPr>
        <w:ind w:left="720"/>
      </w:pPr>
    </w:p>
    <w:p w14:paraId="00000038" w14:textId="77777777" w:rsidR="00CF1CCF" w:rsidRDefault="00CF1CCF"/>
    <w:p w14:paraId="00000043" w14:textId="77777777" w:rsidR="00CF1CCF" w:rsidRDefault="00CF1CCF">
      <w:pPr>
        <w:pBdr>
          <w:top w:val="nil"/>
          <w:left w:val="nil"/>
          <w:bottom w:val="nil"/>
          <w:right w:val="nil"/>
          <w:between w:val="nil"/>
        </w:pBdr>
        <w:rPr>
          <w:color w:val="000000"/>
        </w:rPr>
      </w:pPr>
    </w:p>
    <w:p w14:paraId="00000044" w14:textId="77777777" w:rsidR="00CF1CCF" w:rsidRDefault="00CF1CCF">
      <w:pPr>
        <w:pBdr>
          <w:top w:val="nil"/>
          <w:left w:val="nil"/>
          <w:bottom w:val="nil"/>
          <w:right w:val="nil"/>
          <w:between w:val="nil"/>
        </w:pBdr>
        <w:rPr>
          <w:color w:val="000000"/>
        </w:rPr>
      </w:pPr>
    </w:p>
    <w:p w14:paraId="00000049" w14:textId="77777777" w:rsidR="00CF1CCF" w:rsidRDefault="00CF1CCF" w:rsidP="00F41E63">
      <w:pPr>
        <w:pBdr>
          <w:top w:val="nil"/>
          <w:left w:val="nil"/>
          <w:bottom w:val="nil"/>
          <w:right w:val="nil"/>
          <w:between w:val="nil"/>
        </w:pBdr>
        <w:rPr>
          <w:color w:val="000000"/>
        </w:rPr>
      </w:pPr>
    </w:p>
    <w:p w14:paraId="0000004A" w14:textId="77777777" w:rsidR="00CF1CCF" w:rsidRDefault="00CF1CCF">
      <w:pPr>
        <w:pBdr>
          <w:top w:val="nil"/>
          <w:left w:val="nil"/>
          <w:bottom w:val="nil"/>
          <w:right w:val="nil"/>
          <w:between w:val="nil"/>
        </w:pBdr>
        <w:jc w:val="center"/>
        <w:rPr>
          <w:color w:val="000000"/>
        </w:rPr>
      </w:pPr>
    </w:p>
    <w:p w14:paraId="0000004B" w14:textId="77777777" w:rsidR="00CF1CCF" w:rsidRDefault="00CF1CCF">
      <w:pPr>
        <w:pBdr>
          <w:top w:val="nil"/>
          <w:left w:val="nil"/>
          <w:bottom w:val="nil"/>
          <w:right w:val="nil"/>
          <w:between w:val="nil"/>
        </w:pBdr>
        <w:jc w:val="center"/>
        <w:rPr>
          <w:color w:val="000000"/>
        </w:rPr>
      </w:pPr>
    </w:p>
    <w:p w14:paraId="0000004C" w14:textId="77777777" w:rsidR="00CF1CCF" w:rsidRDefault="00CF1CCF">
      <w:pPr>
        <w:pBdr>
          <w:top w:val="nil"/>
          <w:left w:val="nil"/>
          <w:bottom w:val="nil"/>
          <w:right w:val="nil"/>
          <w:between w:val="nil"/>
        </w:pBdr>
        <w:jc w:val="center"/>
        <w:rPr>
          <w:color w:val="000000"/>
        </w:rPr>
      </w:pPr>
    </w:p>
    <w:p w14:paraId="0000004D" w14:textId="77777777" w:rsidR="00CF1CCF" w:rsidRDefault="00CF1CCF">
      <w:pPr>
        <w:pBdr>
          <w:top w:val="nil"/>
          <w:left w:val="nil"/>
          <w:bottom w:val="nil"/>
          <w:right w:val="nil"/>
          <w:between w:val="nil"/>
        </w:pBdr>
        <w:jc w:val="center"/>
        <w:rPr>
          <w:color w:val="000000"/>
        </w:rPr>
      </w:pPr>
    </w:p>
    <w:p w14:paraId="0000004E" w14:textId="77777777" w:rsidR="00CF1CCF" w:rsidRDefault="00CF1CCF">
      <w:pPr>
        <w:pBdr>
          <w:top w:val="nil"/>
          <w:left w:val="nil"/>
          <w:bottom w:val="nil"/>
          <w:right w:val="nil"/>
          <w:between w:val="nil"/>
        </w:pBdr>
        <w:jc w:val="center"/>
        <w:rPr>
          <w:color w:val="000000"/>
        </w:rPr>
      </w:pPr>
    </w:p>
    <w:p w14:paraId="0000004F" w14:textId="77777777" w:rsidR="00CF1CCF" w:rsidRDefault="00CF1CCF">
      <w:pPr>
        <w:pBdr>
          <w:top w:val="nil"/>
          <w:left w:val="nil"/>
          <w:bottom w:val="nil"/>
          <w:right w:val="nil"/>
          <w:between w:val="nil"/>
        </w:pBdr>
        <w:jc w:val="center"/>
        <w:rPr>
          <w:color w:val="000000"/>
        </w:rPr>
      </w:pPr>
    </w:p>
    <w:p w14:paraId="00000050" w14:textId="77777777" w:rsidR="00CF1CCF" w:rsidRDefault="00CF1CCF">
      <w:pPr>
        <w:pBdr>
          <w:top w:val="nil"/>
          <w:left w:val="nil"/>
          <w:bottom w:val="nil"/>
          <w:right w:val="nil"/>
          <w:between w:val="nil"/>
        </w:pBdr>
        <w:jc w:val="center"/>
        <w:rPr>
          <w:color w:val="000000"/>
        </w:rPr>
      </w:pPr>
    </w:p>
    <w:p w14:paraId="00000051" w14:textId="77777777" w:rsidR="00CF1CCF" w:rsidRDefault="00CF1CCF">
      <w:pPr>
        <w:pBdr>
          <w:top w:val="nil"/>
          <w:left w:val="nil"/>
          <w:bottom w:val="nil"/>
          <w:right w:val="nil"/>
          <w:between w:val="nil"/>
        </w:pBdr>
        <w:jc w:val="center"/>
        <w:rPr>
          <w:color w:val="000000"/>
        </w:rPr>
      </w:pPr>
    </w:p>
    <w:p w14:paraId="00000052" w14:textId="77777777" w:rsidR="00CF1CCF" w:rsidRDefault="00E308C4">
      <w:pPr>
        <w:pBdr>
          <w:top w:val="nil"/>
          <w:left w:val="nil"/>
          <w:bottom w:val="nil"/>
          <w:right w:val="nil"/>
          <w:between w:val="nil"/>
        </w:pBdr>
        <w:jc w:val="center"/>
        <w:rPr>
          <w:color w:val="000000"/>
        </w:rPr>
      </w:pPr>
      <w:r>
        <w:rPr>
          <w:color w:val="000000"/>
        </w:rPr>
        <w:t>© Copyright 2025 by David T. Tung</w:t>
      </w:r>
    </w:p>
    <w:p w14:paraId="00000053" w14:textId="77777777" w:rsidR="00CF1CCF" w:rsidRDefault="00E308C4">
      <w:pPr>
        <w:jc w:val="center"/>
      </w:pPr>
      <w:r>
        <w:t>All rights reserved</w:t>
      </w:r>
    </w:p>
    <w:p w14:paraId="00000054" w14:textId="77777777" w:rsidR="00CF1CCF" w:rsidRDefault="00E308C4">
      <w:pPr>
        <w:rPr>
          <w:sz w:val="22"/>
          <w:szCs w:val="22"/>
        </w:rPr>
      </w:pPr>
      <w:r>
        <w:br w:type="page"/>
      </w:r>
    </w:p>
    <w:p w14:paraId="00000055" w14:textId="77777777" w:rsidR="00CF1CCF" w:rsidRDefault="00E308C4">
      <w:pPr>
        <w:pStyle w:val="Heading1"/>
      </w:pPr>
      <w:bookmarkStart w:id="0" w:name="_Toc197272602"/>
      <w:r>
        <w:lastRenderedPageBreak/>
        <w:t>Dedication</w:t>
      </w:r>
      <w:bookmarkEnd w:id="0"/>
    </w:p>
    <w:p w14:paraId="00000056" w14:textId="77777777" w:rsidR="00CF1CCF" w:rsidRDefault="00CF1CCF"/>
    <w:p w14:paraId="00000057" w14:textId="4DC5B18F" w:rsidR="00CF1CCF" w:rsidRDefault="00F953D1">
      <w:pPr>
        <w:spacing w:line="480" w:lineRule="auto"/>
        <w:ind w:left="720" w:firstLine="720"/>
      </w:pPr>
      <w:r>
        <w:t>I dedicate this research to my parents, my wife Ann, and my children, Samuel and Sarah. Your love, encouragement, and patience have been my greatest sources of strength throughout this journey. To Samuel and Sarah</w:t>
      </w:r>
      <w:r w:rsidR="00E344B8">
        <w:t>—</w:t>
      </w:r>
      <w:r>
        <w:t>may you always believe in your dreams and pursue them with courage and passion, just as you inspired me to pursue mine.</w:t>
      </w:r>
    </w:p>
    <w:p w14:paraId="00000058" w14:textId="77777777" w:rsidR="00CF1CCF" w:rsidRDefault="00E308C4">
      <w:pPr>
        <w:spacing w:line="259" w:lineRule="auto"/>
        <w:rPr>
          <w:b/>
        </w:rPr>
      </w:pPr>
      <w:r>
        <w:br w:type="page"/>
      </w:r>
    </w:p>
    <w:p w14:paraId="0000005A" w14:textId="3C1E342D" w:rsidR="00CF1CCF" w:rsidRDefault="00E308C4" w:rsidP="00F41E63">
      <w:pPr>
        <w:pStyle w:val="Heading1"/>
      </w:pPr>
      <w:bookmarkStart w:id="1" w:name="_Toc197272603"/>
      <w:r>
        <w:lastRenderedPageBreak/>
        <w:t>Acknowledgements</w:t>
      </w:r>
      <w:bookmarkEnd w:id="1"/>
    </w:p>
    <w:p w14:paraId="53478496" w14:textId="6CBF01CE" w:rsidR="008C4E3E" w:rsidRPr="008C4E3E" w:rsidRDefault="008C4E3E" w:rsidP="008C4E3E">
      <w:pPr>
        <w:pStyle w:val="NormalWeb"/>
        <w:ind w:firstLine="720"/>
      </w:pPr>
      <w:r w:rsidRPr="008C4E3E">
        <w:rPr>
          <w:rFonts w:ascii="TimesNewRoman" w:hAnsi="TimesNewRoman"/>
        </w:rPr>
        <w:t xml:space="preserve">First and </w:t>
      </w:r>
      <w:r>
        <w:rPr>
          <w:rFonts w:ascii="TimesNewRoman" w:hAnsi="TimesNewRoman"/>
        </w:rPr>
        <w:t>foremost</w:t>
      </w:r>
      <w:r w:rsidRPr="008C4E3E">
        <w:rPr>
          <w:rFonts w:ascii="TimesNewRoman" w:hAnsi="TimesNewRoman"/>
        </w:rPr>
        <w:t xml:space="preserve">, I give glory to God for His </w:t>
      </w:r>
      <w:r>
        <w:rPr>
          <w:rFonts w:ascii="TimesNewRoman" w:hAnsi="TimesNewRoman"/>
        </w:rPr>
        <w:t>g</w:t>
      </w:r>
      <w:r w:rsidRPr="008C4E3E">
        <w:rPr>
          <w:rFonts w:ascii="TimesNewRoman" w:hAnsi="TimesNewRoman"/>
        </w:rPr>
        <w:t>race and blessings t</w:t>
      </w:r>
      <w:r>
        <w:rPr>
          <w:rFonts w:ascii="TimesNewRoman" w:hAnsi="TimesNewRoman"/>
        </w:rPr>
        <w:t>hat have</w:t>
      </w:r>
      <w:r w:rsidRPr="008C4E3E">
        <w:rPr>
          <w:rFonts w:ascii="TimesNewRoman" w:hAnsi="TimesNewRoman"/>
        </w:rPr>
        <w:t xml:space="preserve"> </w:t>
      </w:r>
      <w:r>
        <w:rPr>
          <w:rFonts w:ascii="TimesNewRoman" w:hAnsi="TimesNewRoman"/>
        </w:rPr>
        <w:t>guided</w:t>
      </w:r>
      <w:r w:rsidRPr="008C4E3E">
        <w:rPr>
          <w:rFonts w:ascii="TimesNewRoman" w:hAnsi="TimesNewRoman"/>
        </w:rPr>
        <w:t xml:space="preserve"> me through all the challenges </w:t>
      </w:r>
      <w:r>
        <w:rPr>
          <w:rFonts w:ascii="TimesNewRoman" w:hAnsi="TimesNewRoman"/>
        </w:rPr>
        <w:t>of</w:t>
      </w:r>
      <w:r w:rsidRPr="008C4E3E">
        <w:rPr>
          <w:rFonts w:ascii="TimesNewRoman" w:hAnsi="TimesNewRoman"/>
        </w:rPr>
        <w:t xml:space="preserve"> this doctoral program. </w:t>
      </w:r>
    </w:p>
    <w:p w14:paraId="406D86E5" w14:textId="29C3FF6A" w:rsidR="008C4E3E" w:rsidRDefault="008C4E3E">
      <w:pPr>
        <w:spacing w:line="480" w:lineRule="auto"/>
        <w:ind w:firstLine="720"/>
      </w:pPr>
      <w:r>
        <w:t xml:space="preserve">I want to express my gratitude to Dr. Shahryar Sarkani and Dr. John Fossaceca for their guidance and support throughout </w:t>
      </w:r>
      <w:r w:rsidR="009233A7">
        <w:t>my</w:t>
      </w:r>
      <w:r>
        <w:t xml:space="preserve"> stud</w:t>
      </w:r>
      <w:r w:rsidR="009233A7">
        <w:t>ies</w:t>
      </w:r>
      <w:r>
        <w:t>, research, and writing processes.</w:t>
      </w:r>
    </w:p>
    <w:p w14:paraId="0000005B" w14:textId="6442FCF4" w:rsidR="00CF1CCF" w:rsidRDefault="008C4E3E">
      <w:pPr>
        <w:spacing w:line="480" w:lineRule="auto"/>
        <w:ind w:firstLine="720"/>
      </w:pPr>
      <w:r>
        <w:t xml:space="preserve"> I am also grateful to the GW Office of Innovation &amp; Entrepreneurship for awarding me a $5,000 AWS </w:t>
      </w:r>
      <w:r w:rsidR="00C73942">
        <w:t xml:space="preserve">cloud </w:t>
      </w:r>
      <w:r>
        <w:t xml:space="preserve">credit, which provided essential resources for the model training and testing conducted in this research. </w:t>
      </w:r>
      <w:r>
        <w:br w:type="page"/>
      </w:r>
    </w:p>
    <w:p w14:paraId="0000005D" w14:textId="6DC48088" w:rsidR="00CF1CCF" w:rsidRDefault="00E308C4" w:rsidP="00F41E63">
      <w:pPr>
        <w:pStyle w:val="Heading1"/>
      </w:pPr>
      <w:bookmarkStart w:id="2" w:name="_Toc197272604"/>
      <w:r>
        <w:lastRenderedPageBreak/>
        <w:t>Abstract of Praxis</w:t>
      </w:r>
      <w:bookmarkEnd w:id="2"/>
    </w:p>
    <w:p w14:paraId="0000005E" w14:textId="77777777" w:rsidR="00CF1CCF" w:rsidRDefault="00E308C4">
      <w:pPr>
        <w:jc w:val="center"/>
      </w:pPr>
      <w:r>
        <w:rPr>
          <w:b/>
        </w:rPr>
        <w:t>Gesture Recognition for Enabling Control of Electrical Devices</w:t>
      </w:r>
      <w:r>
        <w:br/>
        <w:t xml:space="preserve">   </w:t>
      </w:r>
    </w:p>
    <w:p w14:paraId="00000060" w14:textId="2B015AC7" w:rsidR="00CF1CCF" w:rsidRPr="003E3092" w:rsidRDefault="00E308C4">
      <w:pPr>
        <w:spacing w:line="480" w:lineRule="auto"/>
        <w:rPr>
          <w:shd w:val="clear" w:color="auto" w:fill="F1C232"/>
        </w:rPr>
      </w:pPr>
      <w:r>
        <w:t xml:space="preserve"> </w:t>
      </w:r>
      <w:r>
        <w:tab/>
      </w:r>
      <w:sdt>
        <w:sdtPr>
          <w:tag w:val="goog_rdk_0"/>
          <w:id w:val="-1172874184"/>
        </w:sdtPr>
        <w:sdtContent/>
      </w:sdt>
      <w:r>
        <w:t>Individuals with mobility impairments</w:t>
      </w:r>
      <w:r w:rsidR="003E3092">
        <w:t xml:space="preserve"> </w:t>
      </w:r>
      <w:r w:rsidR="0010014E">
        <w:t>often</w:t>
      </w:r>
      <w:r>
        <w:t xml:space="preserve"> encounter obstacles </w:t>
      </w:r>
      <w:r w:rsidR="0010014E">
        <w:t>whe</w:t>
      </w:r>
      <w:r>
        <w:t>n accessing and managing electrical devices.</w:t>
      </w:r>
      <w:r w:rsidR="0010014E" w:rsidRPr="0010014E">
        <w:t xml:space="preserve"> </w:t>
      </w:r>
      <w:r w:rsidR="003E3092" w:rsidRPr="003E3092">
        <w:t xml:space="preserve">To improve accessibility for this demographic, </w:t>
      </w:r>
      <w:r w:rsidR="0010014E">
        <w:t>implementing</w:t>
      </w:r>
      <w:r w:rsidR="003E3092" w:rsidRPr="003E3092">
        <w:t xml:space="preserve"> a gesture-based control system should be considered</w:t>
      </w:r>
      <w:r>
        <w:t xml:space="preserve">. This research initiative aims to develop and assess a user-friendly, </w:t>
      </w:r>
      <w:r w:rsidR="0010014E">
        <w:t>cost-effectiv</w:t>
      </w:r>
      <w:r>
        <w:t xml:space="preserve">e machine-learning methodology </w:t>
      </w:r>
      <w:r w:rsidR="00E4533D">
        <w:t xml:space="preserve">that </w:t>
      </w:r>
      <w:r w:rsidR="0010014E">
        <w:t>enable</w:t>
      </w:r>
      <w:r w:rsidR="00E4533D">
        <w:t>s</w:t>
      </w:r>
      <w:r>
        <w:t xml:space="preserve"> users to control devices via pointing gestures. In particular, this initiative seeks to enhance DeePoint, a three-dimensional pointing direction </w:t>
      </w:r>
      <w:sdt>
        <w:sdtPr>
          <w:tag w:val="goog_rdk_3"/>
          <w:id w:val="-1941595270"/>
        </w:sdtPr>
        <w:sdtContent/>
      </w:sdt>
      <w:r>
        <w:t xml:space="preserve">prediction model (Nakamura </w:t>
      </w:r>
      <w:r>
        <w:rPr>
          <w:i/>
        </w:rPr>
        <w:t>et al.</w:t>
      </w:r>
      <w:r>
        <w:t>, 2023)</w:t>
      </w:r>
      <w:sdt>
        <w:sdtPr>
          <w:tag w:val="goog_rdk_4"/>
          <w:id w:val="303056873"/>
        </w:sdtPr>
        <w:sdtContent>
          <w:r w:rsidR="00E4533D">
            <w:t>,</w:t>
          </w:r>
        </w:sdtContent>
      </w:sdt>
      <w:r w:rsidR="00E4533D">
        <w:t xml:space="preserve"> </w:t>
      </w:r>
      <w:r>
        <w:t>into a cohesive t</w:t>
      </w:r>
      <w:r w:rsidR="0010014E">
        <w:t>hree</w:t>
      </w:r>
      <w:r>
        <w:t xml:space="preserve">-stage machine learning system capable of recognizing the electrical devices toward which a user is </w:t>
      </w:r>
      <w:sdt>
        <w:sdtPr>
          <w:tag w:val="goog_rdk_5"/>
          <w:id w:val="1245843849"/>
        </w:sdtPr>
        <w:sdtContent/>
      </w:sdt>
      <w:r w:rsidR="00E4533D">
        <w:t>pointing</w:t>
      </w:r>
      <w:r>
        <w:t xml:space="preserve">. </w:t>
      </w:r>
      <w:r w:rsidR="00E4533D" w:rsidRPr="00E4533D">
        <w:t xml:space="preserve">The primary objective of this project is to establish technology </w:t>
      </w:r>
      <w:r w:rsidR="00E4533D">
        <w:t>that</w:t>
      </w:r>
      <w:r w:rsidR="00E4533D" w:rsidRPr="00E4533D">
        <w:t xml:space="preserve"> can be easily developed into applications</w:t>
      </w:r>
      <w:r w:rsidR="0010014E">
        <w:t>,</w:t>
      </w:r>
      <w:r w:rsidR="00E4533D" w:rsidRPr="00E4533D">
        <w:t xml:space="preserve"> empowering mobility-impaired individuals to quickly and intuitively utilize their household devices </w:t>
      </w:r>
      <w:r>
        <w:t xml:space="preserve">through natural </w:t>
      </w:r>
      <w:r w:rsidR="001E4FC5">
        <w:t xml:space="preserve">pointing </w:t>
      </w:r>
      <w:r>
        <w:t xml:space="preserve">gestures.     </w:t>
      </w:r>
    </w:p>
    <w:p w14:paraId="00000061" w14:textId="77777777" w:rsidR="00CF1CCF" w:rsidRDefault="00E308C4">
      <w:r>
        <w:br w:type="page"/>
      </w:r>
    </w:p>
    <w:p w14:paraId="00000062" w14:textId="77777777" w:rsidR="00CF1CCF" w:rsidRDefault="00E308C4">
      <w:pPr>
        <w:jc w:val="center"/>
        <w:rPr>
          <w:b/>
        </w:rPr>
      </w:pPr>
      <w:r>
        <w:rPr>
          <w:b/>
        </w:rPr>
        <w:lastRenderedPageBreak/>
        <w:t>Table of Contents</w:t>
      </w:r>
    </w:p>
    <w:p w14:paraId="00000063" w14:textId="77777777" w:rsidR="00CF1CCF" w:rsidRDefault="00E308C4" w:rsidP="00330153">
      <w:pPr>
        <w:rPr>
          <w:b/>
        </w:rPr>
      </w:pPr>
      <w:r>
        <w:rPr>
          <w:b/>
        </w:rPr>
        <w:br/>
      </w:r>
    </w:p>
    <w:sdt>
      <w:sdtPr>
        <w:rPr>
          <w:noProof w:val="0"/>
        </w:rPr>
        <w:id w:val="-334611137"/>
        <w:docPartObj>
          <w:docPartGallery w:val="Table of Contents"/>
          <w:docPartUnique/>
        </w:docPartObj>
      </w:sdtPr>
      <w:sdtContent>
        <w:p w14:paraId="231AF8D8" w14:textId="7439F9E1" w:rsidR="002155D8" w:rsidRDefault="00E308C4">
          <w:pPr>
            <w:pStyle w:val="TOC1"/>
            <w:rPr>
              <w:rFonts w:asciiTheme="minorHAnsi" w:eastAsiaTheme="minorEastAsia" w:hAnsiTheme="minorHAnsi" w:cstheme="minorBidi"/>
              <w:kern w:val="2"/>
              <w14:ligatures w14:val="standardContextual"/>
            </w:rPr>
          </w:pPr>
          <w:r>
            <w:fldChar w:fldCharType="begin"/>
          </w:r>
          <w:r>
            <w:instrText xml:space="preserve"> TOC \h \u \z \t "Heading 1,1,Heading 2,2,Heading 3,3,"</w:instrText>
          </w:r>
          <w:r>
            <w:fldChar w:fldCharType="separate"/>
          </w:r>
          <w:hyperlink w:anchor="_Toc197272602" w:history="1">
            <w:r w:rsidR="002155D8" w:rsidRPr="000F13BE">
              <w:rPr>
                <w:rStyle w:val="Hyperlink"/>
              </w:rPr>
              <w:t>Dedication</w:t>
            </w:r>
            <w:r w:rsidR="002155D8">
              <w:rPr>
                <w:webHidden/>
              </w:rPr>
              <w:tab/>
            </w:r>
            <w:r w:rsidR="002155D8">
              <w:rPr>
                <w:webHidden/>
              </w:rPr>
              <w:fldChar w:fldCharType="begin"/>
            </w:r>
            <w:r w:rsidR="002155D8">
              <w:rPr>
                <w:webHidden/>
              </w:rPr>
              <w:instrText xml:space="preserve"> PAGEREF _Toc197272602 \h </w:instrText>
            </w:r>
            <w:r w:rsidR="002155D8">
              <w:rPr>
                <w:webHidden/>
              </w:rPr>
            </w:r>
            <w:r w:rsidR="002155D8">
              <w:rPr>
                <w:webHidden/>
              </w:rPr>
              <w:fldChar w:fldCharType="separate"/>
            </w:r>
            <w:r w:rsidR="002155D8">
              <w:rPr>
                <w:webHidden/>
              </w:rPr>
              <w:t>4</w:t>
            </w:r>
            <w:r w:rsidR="002155D8">
              <w:rPr>
                <w:webHidden/>
              </w:rPr>
              <w:fldChar w:fldCharType="end"/>
            </w:r>
          </w:hyperlink>
        </w:p>
        <w:p w14:paraId="5CC94358" w14:textId="643C1520" w:rsidR="002155D8" w:rsidRDefault="002155D8">
          <w:pPr>
            <w:pStyle w:val="TOC1"/>
            <w:rPr>
              <w:rFonts w:asciiTheme="minorHAnsi" w:eastAsiaTheme="minorEastAsia" w:hAnsiTheme="minorHAnsi" w:cstheme="minorBidi"/>
              <w:kern w:val="2"/>
              <w14:ligatures w14:val="standardContextual"/>
            </w:rPr>
          </w:pPr>
          <w:hyperlink w:anchor="_Toc197272603" w:history="1">
            <w:r w:rsidRPr="000F13BE">
              <w:rPr>
                <w:rStyle w:val="Hyperlink"/>
              </w:rPr>
              <w:t>Acknowledgements</w:t>
            </w:r>
            <w:r>
              <w:rPr>
                <w:webHidden/>
              </w:rPr>
              <w:tab/>
            </w:r>
            <w:r>
              <w:rPr>
                <w:webHidden/>
              </w:rPr>
              <w:fldChar w:fldCharType="begin"/>
            </w:r>
            <w:r>
              <w:rPr>
                <w:webHidden/>
              </w:rPr>
              <w:instrText xml:space="preserve"> PAGEREF _Toc197272603 \h </w:instrText>
            </w:r>
            <w:r>
              <w:rPr>
                <w:webHidden/>
              </w:rPr>
            </w:r>
            <w:r>
              <w:rPr>
                <w:webHidden/>
              </w:rPr>
              <w:fldChar w:fldCharType="separate"/>
            </w:r>
            <w:r>
              <w:rPr>
                <w:webHidden/>
              </w:rPr>
              <w:t>5</w:t>
            </w:r>
            <w:r>
              <w:rPr>
                <w:webHidden/>
              </w:rPr>
              <w:fldChar w:fldCharType="end"/>
            </w:r>
          </w:hyperlink>
        </w:p>
        <w:p w14:paraId="30296EBF" w14:textId="47B4E8AA" w:rsidR="002155D8" w:rsidRDefault="002155D8">
          <w:pPr>
            <w:pStyle w:val="TOC1"/>
            <w:rPr>
              <w:rFonts w:asciiTheme="minorHAnsi" w:eastAsiaTheme="minorEastAsia" w:hAnsiTheme="minorHAnsi" w:cstheme="minorBidi"/>
              <w:kern w:val="2"/>
              <w14:ligatures w14:val="standardContextual"/>
            </w:rPr>
          </w:pPr>
          <w:hyperlink w:anchor="_Toc197272604" w:history="1">
            <w:r w:rsidRPr="000F13BE">
              <w:rPr>
                <w:rStyle w:val="Hyperlink"/>
              </w:rPr>
              <w:t>Abstract of Praxis</w:t>
            </w:r>
            <w:r>
              <w:rPr>
                <w:webHidden/>
              </w:rPr>
              <w:tab/>
            </w:r>
            <w:r>
              <w:rPr>
                <w:webHidden/>
              </w:rPr>
              <w:fldChar w:fldCharType="begin"/>
            </w:r>
            <w:r>
              <w:rPr>
                <w:webHidden/>
              </w:rPr>
              <w:instrText xml:space="preserve"> PAGEREF _Toc197272604 \h </w:instrText>
            </w:r>
            <w:r>
              <w:rPr>
                <w:webHidden/>
              </w:rPr>
            </w:r>
            <w:r>
              <w:rPr>
                <w:webHidden/>
              </w:rPr>
              <w:fldChar w:fldCharType="separate"/>
            </w:r>
            <w:r>
              <w:rPr>
                <w:webHidden/>
              </w:rPr>
              <w:t>6</w:t>
            </w:r>
            <w:r>
              <w:rPr>
                <w:webHidden/>
              </w:rPr>
              <w:fldChar w:fldCharType="end"/>
            </w:r>
          </w:hyperlink>
        </w:p>
        <w:p w14:paraId="408A5ED1" w14:textId="42B2CA1D" w:rsidR="002155D8" w:rsidRDefault="002155D8">
          <w:pPr>
            <w:pStyle w:val="TOC1"/>
            <w:rPr>
              <w:rFonts w:asciiTheme="minorHAnsi" w:eastAsiaTheme="minorEastAsia" w:hAnsiTheme="minorHAnsi" w:cstheme="minorBidi"/>
              <w:kern w:val="2"/>
              <w14:ligatures w14:val="standardContextual"/>
            </w:rPr>
          </w:pPr>
          <w:hyperlink w:anchor="_Toc197272605" w:history="1">
            <w:r w:rsidRPr="000F13BE">
              <w:rPr>
                <w:rStyle w:val="Hyperlink"/>
              </w:rPr>
              <w:t>List of Figures</w:t>
            </w:r>
            <w:r>
              <w:rPr>
                <w:webHidden/>
              </w:rPr>
              <w:tab/>
            </w:r>
            <w:r>
              <w:rPr>
                <w:webHidden/>
              </w:rPr>
              <w:fldChar w:fldCharType="begin"/>
            </w:r>
            <w:r>
              <w:rPr>
                <w:webHidden/>
              </w:rPr>
              <w:instrText xml:space="preserve"> PAGEREF _Toc197272605 \h </w:instrText>
            </w:r>
            <w:r>
              <w:rPr>
                <w:webHidden/>
              </w:rPr>
            </w:r>
            <w:r>
              <w:rPr>
                <w:webHidden/>
              </w:rPr>
              <w:fldChar w:fldCharType="separate"/>
            </w:r>
            <w:r>
              <w:rPr>
                <w:webHidden/>
              </w:rPr>
              <w:t>14</w:t>
            </w:r>
            <w:r>
              <w:rPr>
                <w:webHidden/>
              </w:rPr>
              <w:fldChar w:fldCharType="end"/>
            </w:r>
          </w:hyperlink>
        </w:p>
        <w:p w14:paraId="17645211" w14:textId="31DE5D2A" w:rsidR="002155D8" w:rsidRDefault="002155D8">
          <w:pPr>
            <w:pStyle w:val="TOC1"/>
            <w:rPr>
              <w:rFonts w:asciiTheme="minorHAnsi" w:eastAsiaTheme="minorEastAsia" w:hAnsiTheme="minorHAnsi" w:cstheme="minorBidi"/>
              <w:kern w:val="2"/>
              <w14:ligatures w14:val="standardContextual"/>
            </w:rPr>
          </w:pPr>
          <w:hyperlink w:anchor="_Toc197272606" w:history="1">
            <w:r w:rsidRPr="000F13BE">
              <w:rPr>
                <w:rStyle w:val="Hyperlink"/>
              </w:rPr>
              <w:t>List of Tables</w:t>
            </w:r>
            <w:r>
              <w:rPr>
                <w:webHidden/>
              </w:rPr>
              <w:tab/>
            </w:r>
            <w:r>
              <w:rPr>
                <w:webHidden/>
              </w:rPr>
              <w:fldChar w:fldCharType="begin"/>
            </w:r>
            <w:r>
              <w:rPr>
                <w:webHidden/>
              </w:rPr>
              <w:instrText xml:space="preserve"> PAGEREF _Toc197272606 \h </w:instrText>
            </w:r>
            <w:r>
              <w:rPr>
                <w:webHidden/>
              </w:rPr>
            </w:r>
            <w:r>
              <w:rPr>
                <w:webHidden/>
              </w:rPr>
              <w:fldChar w:fldCharType="separate"/>
            </w:r>
            <w:r>
              <w:rPr>
                <w:webHidden/>
              </w:rPr>
              <w:t>16</w:t>
            </w:r>
            <w:r>
              <w:rPr>
                <w:webHidden/>
              </w:rPr>
              <w:fldChar w:fldCharType="end"/>
            </w:r>
          </w:hyperlink>
        </w:p>
        <w:p w14:paraId="7EAD1D5B" w14:textId="77009B10" w:rsidR="002155D8" w:rsidRDefault="002155D8">
          <w:pPr>
            <w:pStyle w:val="TOC1"/>
            <w:rPr>
              <w:rFonts w:asciiTheme="minorHAnsi" w:eastAsiaTheme="minorEastAsia" w:hAnsiTheme="minorHAnsi" w:cstheme="minorBidi"/>
              <w:kern w:val="2"/>
              <w14:ligatures w14:val="standardContextual"/>
            </w:rPr>
          </w:pPr>
          <w:hyperlink w:anchor="_Toc197272607" w:history="1">
            <w:r w:rsidRPr="000F13BE">
              <w:rPr>
                <w:rStyle w:val="Hyperlink"/>
              </w:rPr>
              <w:t>List of Symbols</w:t>
            </w:r>
            <w:r>
              <w:rPr>
                <w:webHidden/>
              </w:rPr>
              <w:tab/>
            </w:r>
            <w:r>
              <w:rPr>
                <w:webHidden/>
              </w:rPr>
              <w:fldChar w:fldCharType="begin"/>
            </w:r>
            <w:r>
              <w:rPr>
                <w:webHidden/>
              </w:rPr>
              <w:instrText xml:space="preserve"> PAGEREF _Toc197272607 \h </w:instrText>
            </w:r>
            <w:r>
              <w:rPr>
                <w:webHidden/>
              </w:rPr>
            </w:r>
            <w:r>
              <w:rPr>
                <w:webHidden/>
              </w:rPr>
              <w:fldChar w:fldCharType="separate"/>
            </w:r>
            <w:r>
              <w:rPr>
                <w:webHidden/>
              </w:rPr>
              <w:t>17</w:t>
            </w:r>
            <w:r>
              <w:rPr>
                <w:webHidden/>
              </w:rPr>
              <w:fldChar w:fldCharType="end"/>
            </w:r>
          </w:hyperlink>
        </w:p>
        <w:p w14:paraId="524C1B54" w14:textId="787B139C" w:rsidR="002155D8" w:rsidRDefault="002155D8">
          <w:pPr>
            <w:pStyle w:val="TOC1"/>
            <w:rPr>
              <w:rFonts w:asciiTheme="minorHAnsi" w:eastAsiaTheme="minorEastAsia" w:hAnsiTheme="minorHAnsi" w:cstheme="minorBidi"/>
              <w:kern w:val="2"/>
              <w14:ligatures w14:val="standardContextual"/>
            </w:rPr>
          </w:pPr>
          <w:hyperlink w:anchor="_Toc197272608" w:history="1">
            <w:r w:rsidRPr="000F13BE">
              <w:rPr>
                <w:rStyle w:val="Hyperlink"/>
              </w:rPr>
              <w:t>List of Acronyms</w:t>
            </w:r>
            <w:r>
              <w:rPr>
                <w:webHidden/>
              </w:rPr>
              <w:tab/>
            </w:r>
            <w:r>
              <w:rPr>
                <w:webHidden/>
              </w:rPr>
              <w:fldChar w:fldCharType="begin"/>
            </w:r>
            <w:r>
              <w:rPr>
                <w:webHidden/>
              </w:rPr>
              <w:instrText xml:space="preserve"> PAGEREF _Toc197272608 \h </w:instrText>
            </w:r>
            <w:r>
              <w:rPr>
                <w:webHidden/>
              </w:rPr>
            </w:r>
            <w:r>
              <w:rPr>
                <w:webHidden/>
              </w:rPr>
              <w:fldChar w:fldCharType="separate"/>
            </w:r>
            <w:r>
              <w:rPr>
                <w:webHidden/>
              </w:rPr>
              <w:t>18</w:t>
            </w:r>
            <w:r>
              <w:rPr>
                <w:webHidden/>
              </w:rPr>
              <w:fldChar w:fldCharType="end"/>
            </w:r>
          </w:hyperlink>
        </w:p>
        <w:p w14:paraId="4CC13550" w14:textId="5CA59BD1" w:rsidR="002155D8" w:rsidRDefault="002155D8">
          <w:pPr>
            <w:pStyle w:val="TOC1"/>
            <w:rPr>
              <w:rFonts w:asciiTheme="minorHAnsi" w:eastAsiaTheme="minorEastAsia" w:hAnsiTheme="minorHAnsi" w:cstheme="minorBidi"/>
              <w:kern w:val="2"/>
              <w14:ligatures w14:val="standardContextual"/>
            </w:rPr>
          </w:pPr>
          <w:hyperlink w:anchor="_Toc197272609" w:history="1">
            <w:r w:rsidRPr="000F13BE">
              <w:rPr>
                <w:rStyle w:val="Hyperlink"/>
              </w:rPr>
              <w:t>Chapter 1—Introduction</w:t>
            </w:r>
            <w:r>
              <w:rPr>
                <w:webHidden/>
              </w:rPr>
              <w:tab/>
            </w:r>
            <w:r>
              <w:rPr>
                <w:webHidden/>
              </w:rPr>
              <w:fldChar w:fldCharType="begin"/>
            </w:r>
            <w:r>
              <w:rPr>
                <w:webHidden/>
              </w:rPr>
              <w:instrText xml:space="preserve"> PAGEREF _Toc197272609 \h </w:instrText>
            </w:r>
            <w:r>
              <w:rPr>
                <w:webHidden/>
              </w:rPr>
            </w:r>
            <w:r>
              <w:rPr>
                <w:webHidden/>
              </w:rPr>
              <w:fldChar w:fldCharType="separate"/>
            </w:r>
            <w:r>
              <w:rPr>
                <w:webHidden/>
              </w:rPr>
              <w:t>1</w:t>
            </w:r>
            <w:r>
              <w:rPr>
                <w:webHidden/>
              </w:rPr>
              <w:fldChar w:fldCharType="end"/>
            </w:r>
          </w:hyperlink>
        </w:p>
        <w:p w14:paraId="2B272910" w14:textId="2695F3E4" w:rsidR="002155D8" w:rsidRDefault="002155D8">
          <w:pPr>
            <w:pStyle w:val="TOC2"/>
            <w:rPr>
              <w:rFonts w:asciiTheme="minorHAnsi" w:eastAsiaTheme="minorEastAsia" w:hAnsiTheme="minorHAnsi" w:cstheme="minorBidi"/>
              <w:noProof/>
              <w:kern w:val="2"/>
              <w14:ligatures w14:val="standardContextual"/>
            </w:rPr>
          </w:pPr>
          <w:hyperlink w:anchor="_Toc197272610" w:history="1">
            <w:r w:rsidRPr="000F13BE">
              <w:rPr>
                <w:rStyle w:val="Hyperlink"/>
                <w:noProof/>
              </w:rPr>
              <w:t>1.1 Background</w:t>
            </w:r>
            <w:r>
              <w:rPr>
                <w:noProof/>
                <w:webHidden/>
              </w:rPr>
              <w:tab/>
            </w:r>
            <w:r>
              <w:rPr>
                <w:noProof/>
                <w:webHidden/>
              </w:rPr>
              <w:fldChar w:fldCharType="begin"/>
            </w:r>
            <w:r>
              <w:rPr>
                <w:noProof/>
                <w:webHidden/>
              </w:rPr>
              <w:instrText xml:space="preserve"> PAGEREF _Toc197272610 \h </w:instrText>
            </w:r>
            <w:r>
              <w:rPr>
                <w:noProof/>
                <w:webHidden/>
              </w:rPr>
            </w:r>
            <w:r>
              <w:rPr>
                <w:noProof/>
                <w:webHidden/>
              </w:rPr>
              <w:fldChar w:fldCharType="separate"/>
            </w:r>
            <w:r>
              <w:rPr>
                <w:noProof/>
                <w:webHidden/>
              </w:rPr>
              <w:t>1</w:t>
            </w:r>
            <w:r>
              <w:rPr>
                <w:noProof/>
                <w:webHidden/>
              </w:rPr>
              <w:fldChar w:fldCharType="end"/>
            </w:r>
          </w:hyperlink>
        </w:p>
        <w:p w14:paraId="185F0CFA" w14:textId="5CEAA3B5" w:rsidR="002155D8" w:rsidRDefault="002155D8">
          <w:pPr>
            <w:pStyle w:val="TOC2"/>
            <w:rPr>
              <w:rFonts w:asciiTheme="minorHAnsi" w:eastAsiaTheme="minorEastAsia" w:hAnsiTheme="minorHAnsi" w:cstheme="minorBidi"/>
              <w:noProof/>
              <w:kern w:val="2"/>
              <w14:ligatures w14:val="standardContextual"/>
            </w:rPr>
          </w:pPr>
          <w:hyperlink w:anchor="_Toc197272611" w:history="1">
            <w:r w:rsidRPr="000F13BE">
              <w:rPr>
                <w:rStyle w:val="Hyperlink"/>
                <w:noProof/>
              </w:rPr>
              <w:t>1.2 Research Motivation</w:t>
            </w:r>
            <w:r>
              <w:rPr>
                <w:noProof/>
                <w:webHidden/>
              </w:rPr>
              <w:tab/>
            </w:r>
            <w:r>
              <w:rPr>
                <w:noProof/>
                <w:webHidden/>
              </w:rPr>
              <w:fldChar w:fldCharType="begin"/>
            </w:r>
            <w:r>
              <w:rPr>
                <w:noProof/>
                <w:webHidden/>
              </w:rPr>
              <w:instrText xml:space="preserve"> PAGEREF _Toc197272611 \h </w:instrText>
            </w:r>
            <w:r>
              <w:rPr>
                <w:noProof/>
                <w:webHidden/>
              </w:rPr>
            </w:r>
            <w:r>
              <w:rPr>
                <w:noProof/>
                <w:webHidden/>
              </w:rPr>
              <w:fldChar w:fldCharType="separate"/>
            </w:r>
            <w:r>
              <w:rPr>
                <w:noProof/>
                <w:webHidden/>
              </w:rPr>
              <w:t>3</w:t>
            </w:r>
            <w:r>
              <w:rPr>
                <w:noProof/>
                <w:webHidden/>
              </w:rPr>
              <w:fldChar w:fldCharType="end"/>
            </w:r>
          </w:hyperlink>
        </w:p>
        <w:p w14:paraId="11819536" w14:textId="79AF8812" w:rsidR="002155D8" w:rsidRDefault="002155D8">
          <w:pPr>
            <w:pStyle w:val="TOC2"/>
            <w:rPr>
              <w:rFonts w:asciiTheme="minorHAnsi" w:eastAsiaTheme="minorEastAsia" w:hAnsiTheme="minorHAnsi" w:cstheme="minorBidi"/>
              <w:noProof/>
              <w:kern w:val="2"/>
              <w14:ligatures w14:val="standardContextual"/>
            </w:rPr>
          </w:pPr>
          <w:hyperlink w:anchor="_Toc197272612" w:history="1">
            <w:r w:rsidRPr="000F13BE">
              <w:rPr>
                <w:rStyle w:val="Hyperlink"/>
                <w:noProof/>
              </w:rPr>
              <w:t>1.3 Problem Statement</w:t>
            </w:r>
            <w:r>
              <w:rPr>
                <w:noProof/>
                <w:webHidden/>
              </w:rPr>
              <w:tab/>
            </w:r>
            <w:r>
              <w:rPr>
                <w:noProof/>
                <w:webHidden/>
              </w:rPr>
              <w:fldChar w:fldCharType="begin"/>
            </w:r>
            <w:r>
              <w:rPr>
                <w:noProof/>
                <w:webHidden/>
              </w:rPr>
              <w:instrText xml:space="preserve"> PAGEREF _Toc197272612 \h </w:instrText>
            </w:r>
            <w:r>
              <w:rPr>
                <w:noProof/>
                <w:webHidden/>
              </w:rPr>
            </w:r>
            <w:r>
              <w:rPr>
                <w:noProof/>
                <w:webHidden/>
              </w:rPr>
              <w:fldChar w:fldCharType="separate"/>
            </w:r>
            <w:r>
              <w:rPr>
                <w:noProof/>
                <w:webHidden/>
              </w:rPr>
              <w:t>4</w:t>
            </w:r>
            <w:r>
              <w:rPr>
                <w:noProof/>
                <w:webHidden/>
              </w:rPr>
              <w:fldChar w:fldCharType="end"/>
            </w:r>
          </w:hyperlink>
        </w:p>
        <w:p w14:paraId="3345E98C" w14:textId="25CA27F6" w:rsidR="002155D8" w:rsidRDefault="002155D8">
          <w:pPr>
            <w:pStyle w:val="TOC2"/>
            <w:rPr>
              <w:rFonts w:asciiTheme="minorHAnsi" w:eastAsiaTheme="minorEastAsia" w:hAnsiTheme="minorHAnsi" w:cstheme="minorBidi"/>
              <w:noProof/>
              <w:kern w:val="2"/>
              <w14:ligatures w14:val="standardContextual"/>
            </w:rPr>
          </w:pPr>
          <w:hyperlink w:anchor="_Toc197272613" w:history="1">
            <w:r w:rsidRPr="000F13BE">
              <w:rPr>
                <w:rStyle w:val="Hyperlink"/>
                <w:noProof/>
              </w:rPr>
              <w:t>1.4 Thesis Statement</w:t>
            </w:r>
            <w:r>
              <w:rPr>
                <w:noProof/>
                <w:webHidden/>
              </w:rPr>
              <w:tab/>
            </w:r>
            <w:r>
              <w:rPr>
                <w:noProof/>
                <w:webHidden/>
              </w:rPr>
              <w:fldChar w:fldCharType="begin"/>
            </w:r>
            <w:r>
              <w:rPr>
                <w:noProof/>
                <w:webHidden/>
              </w:rPr>
              <w:instrText xml:space="preserve"> PAGEREF _Toc197272613 \h </w:instrText>
            </w:r>
            <w:r>
              <w:rPr>
                <w:noProof/>
                <w:webHidden/>
              </w:rPr>
            </w:r>
            <w:r>
              <w:rPr>
                <w:noProof/>
                <w:webHidden/>
              </w:rPr>
              <w:fldChar w:fldCharType="separate"/>
            </w:r>
            <w:r>
              <w:rPr>
                <w:noProof/>
                <w:webHidden/>
              </w:rPr>
              <w:t>4</w:t>
            </w:r>
            <w:r>
              <w:rPr>
                <w:noProof/>
                <w:webHidden/>
              </w:rPr>
              <w:fldChar w:fldCharType="end"/>
            </w:r>
          </w:hyperlink>
        </w:p>
        <w:p w14:paraId="1C1D6ACA" w14:textId="62EA2B51" w:rsidR="002155D8" w:rsidRDefault="002155D8">
          <w:pPr>
            <w:pStyle w:val="TOC2"/>
            <w:rPr>
              <w:rFonts w:asciiTheme="minorHAnsi" w:eastAsiaTheme="minorEastAsia" w:hAnsiTheme="minorHAnsi" w:cstheme="minorBidi"/>
              <w:noProof/>
              <w:kern w:val="2"/>
              <w14:ligatures w14:val="standardContextual"/>
            </w:rPr>
          </w:pPr>
          <w:hyperlink w:anchor="_Toc197272614" w:history="1">
            <w:r w:rsidRPr="000F13BE">
              <w:rPr>
                <w:rStyle w:val="Hyperlink"/>
                <w:noProof/>
              </w:rPr>
              <w:t>1.5 Research Objectives</w:t>
            </w:r>
            <w:r>
              <w:rPr>
                <w:noProof/>
                <w:webHidden/>
              </w:rPr>
              <w:tab/>
            </w:r>
            <w:r>
              <w:rPr>
                <w:noProof/>
                <w:webHidden/>
              </w:rPr>
              <w:fldChar w:fldCharType="begin"/>
            </w:r>
            <w:r>
              <w:rPr>
                <w:noProof/>
                <w:webHidden/>
              </w:rPr>
              <w:instrText xml:space="preserve"> PAGEREF _Toc197272614 \h </w:instrText>
            </w:r>
            <w:r>
              <w:rPr>
                <w:noProof/>
                <w:webHidden/>
              </w:rPr>
            </w:r>
            <w:r>
              <w:rPr>
                <w:noProof/>
                <w:webHidden/>
              </w:rPr>
              <w:fldChar w:fldCharType="separate"/>
            </w:r>
            <w:r>
              <w:rPr>
                <w:noProof/>
                <w:webHidden/>
              </w:rPr>
              <w:t>5</w:t>
            </w:r>
            <w:r>
              <w:rPr>
                <w:noProof/>
                <w:webHidden/>
              </w:rPr>
              <w:fldChar w:fldCharType="end"/>
            </w:r>
          </w:hyperlink>
        </w:p>
        <w:p w14:paraId="2F969370" w14:textId="612ADE71" w:rsidR="002155D8" w:rsidRDefault="002155D8">
          <w:pPr>
            <w:pStyle w:val="TOC2"/>
            <w:rPr>
              <w:rFonts w:asciiTheme="minorHAnsi" w:eastAsiaTheme="minorEastAsia" w:hAnsiTheme="minorHAnsi" w:cstheme="minorBidi"/>
              <w:noProof/>
              <w:kern w:val="2"/>
              <w14:ligatures w14:val="standardContextual"/>
            </w:rPr>
          </w:pPr>
          <w:hyperlink w:anchor="_Toc197272615" w:history="1">
            <w:r w:rsidRPr="000F13BE">
              <w:rPr>
                <w:rStyle w:val="Hyperlink"/>
                <w:noProof/>
              </w:rPr>
              <w:t>1.6 Research Questions and Hypotheses</w:t>
            </w:r>
            <w:r>
              <w:rPr>
                <w:noProof/>
                <w:webHidden/>
              </w:rPr>
              <w:tab/>
            </w:r>
            <w:r>
              <w:rPr>
                <w:noProof/>
                <w:webHidden/>
              </w:rPr>
              <w:fldChar w:fldCharType="begin"/>
            </w:r>
            <w:r>
              <w:rPr>
                <w:noProof/>
                <w:webHidden/>
              </w:rPr>
              <w:instrText xml:space="preserve"> PAGEREF _Toc197272615 \h </w:instrText>
            </w:r>
            <w:r>
              <w:rPr>
                <w:noProof/>
                <w:webHidden/>
              </w:rPr>
            </w:r>
            <w:r>
              <w:rPr>
                <w:noProof/>
                <w:webHidden/>
              </w:rPr>
              <w:fldChar w:fldCharType="separate"/>
            </w:r>
            <w:r>
              <w:rPr>
                <w:noProof/>
                <w:webHidden/>
              </w:rPr>
              <w:t>5</w:t>
            </w:r>
            <w:r>
              <w:rPr>
                <w:noProof/>
                <w:webHidden/>
              </w:rPr>
              <w:fldChar w:fldCharType="end"/>
            </w:r>
          </w:hyperlink>
        </w:p>
        <w:p w14:paraId="3EA2F12D" w14:textId="119F29B6" w:rsidR="002155D8" w:rsidRDefault="002155D8">
          <w:pPr>
            <w:pStyle w:val="TOC2"/>
            <w:rPr>
              <w:rFonts w:asciiTheme="minorHAnsi" w:eastAsiaTheme="minorEastAsia" w:hAnsiTheme="minorHAnsi" w:cstheme="minorBidi"/>
              <w:noProof/>
              <w:kern w:val="2"/>
              <w14:ligatures w14:val="standardContextual"/>
            </w:rPr>
          </w:pPr>
          <w:hyperlink w:anchor="_Toc197272616" w:history="1">
            <w:r w:rsidRPr="000F13BE">
              <w:rPr>
                <w:rStyle w:val="Hyperlink"/>
                <w:noProof/>
              </w:rPr>
              <w:t>1.7 Scope of Research</w:t>
            </w:r>
            <w:r>
              <w:rPr>
                <w:noProof/>
                <w:webHidden/>
              </w:rPr>
              <w:tab/>
            </w:r>
            <w:r>
              <w:rPr>
                <w:noProof/>
                <w:webHidden/>
              </w:rPr>
              <w:fldChar w:fldCharType="begin"/>
            </w:r>
            <w:r>
              <w:rPr>
                <w:noProof/>
                <w:webHidden/>
              </w:rPr>
              <w:instrText xml:space="preserve"> PAGEREF _Toc197272616 \h </w:instrText>
            </w:r>
            <w:r>
              <w:rPr>
                <w:noProof/>
                <w:webHidden/>
              </w:rPr>
            </w:r>
            <w:r>
              <w:rPr>
                <w:noProof/>
                <w:webHidden/>
              </w:rPr>
              <w:fldChar w:fldCharType="separate"/>
            </w:r>
            <w:r>
              <w:rPr>
                <w:noProof/>
                <w:webHidden/>
              </w:rPr>
              <w:t>6</w:t>
            </w:r>
            <w:r>
              <w:rPr>
                <w:noProof/>
                <w:webHidden/>
              </w:rPr>
              <w:fldChar w:fldCharType="end"/>
            </w:r>
          </w:hyperlink>
        </w:p>
        <w:p w14:paraId="0C0B1BC0" w14:textId="37632621" w:rsidR="002155D8" w:rsidRDefault="002155D8">
          <w:pPr>
            <w:pStyle w:val="TOC2"/>
            <w:rPr>
              <w:rFonts w:asciiTheme="minorHAnsi" w:eastAsiaTheme="minorEastAsia" w:hAnsiTheme="minorHAnsi" w:cstheme="minorBidi"/>
              <w:noProof/>
              <w:kern w:val="2"/>
              <w14:ligatures w14:val="standardContextual"/>
            </w:rPr>
          </w:pPr>
          <w:hyperlink w:anchor="_Toc197272617" w:history="1">
            <w:r w:rsidRPr="000F13BE">
              <w:rPr>
                <w:rStyle w:val="Hyperlink"/>
                <w:noProof/>
              </w:rPr>
              <w:t>1.8 Research Limitations</w:t>
            </w:r>
            <w:r>
              <w:rPr>
                <w:noProof/>
                <w:webHidden/>
              </w:rPr>
              <w:tab/>
            </w:r>
            <w:r>
              <w:rPr>
                <w:noProof/>
                <w:webHidden/>
              </w:rPr>
              <w:fldChar w:fldCharType="begin"/>
            </w:r>
            <w:r>
              <w:rPr>
                <w:noProof/>
                <w:webHidden/>
              </w:rPr>
              <w:instrText xml:space="preserve"> PAGEREF _Toc197272617 \h </w:instrText>
            </w:r>
            <w:r>
              <w:rPr>
                <w:noProof/>
                <w:webHidden/>
              </w:rPr>
            </w:r>
            <w:r>
              <w:rPr>
                <w:noProof/>
                <w:webHidden/>
              </w:rPr>
              <w:fldChar w:fldCharType="separate"/>
            </w:r>
            <w:r>
              <w:rPr>
                <w:noProof/>
                <w:webHidden/>
              </w:rPr>
              <w:t>7</w:t>
            </w:r>
            <w:r>
              <w:rPr>
                <w:noProof/>
                <w:webHidden/>
              </w:rPr>
              <w:fldChar w:fldCharType="end"/>
            </w:r>
          </w:hyperlink>
        </w:p>
        <w:p w14:paraId="21344468" w14:textId="5E63FEE0" w:rsidR="002155D8" w:rsidRDefault="002155D8">
          <w:pPr>
            <w:pStyle w:val="TOC2"/>
            <w:rPr>
              <w:rFonts w:asciiTheme="minorHAnsi" w:eastAsiaTheme="minorEastAsia" w:hAnsiTheme="minorHAnsi" w:cstheme="minorBidi"/>
              <w:noProof/>
              <w:kern w:val="2"/>
              <w14:ligatures w14:val="standardContextual"/>
            </w:rPr>
          </w:pPr>
          <w:hyperlink w:anchor="_Toc197272618" w:history="1">
            <w:r w:rsidRPr="000F13BE">
              <w:rPr>
                <w:rStyle w:val="Hyperlink"/>
                <w:noProof/>
              </w:rPr>
              <w:t>1.9 Organization of Praxis</w:t>
            </w:r>
            <w:r>
              <w:rPr>
                <w:noProof/>
                <w:webHidden/>
              </w:rPr>
              <w:tab/>
            </w:r>
            <w:r>
              <w:rPr>
                <w:noProof/>
                <w:webHidden/>
              </w:rPr>
              <w:fldChar w:fldCharType="begin"/>
            </w:r>
            <w:r>
              <w:rPr>
                <w:noProof/>
                <w:webHidden/>
              </w:rPr>
              <w:instrText xml:space="preserve"> PAGEREF _Toc197272618 \h </w:instrText>
            </w:r>
            <w:r>
              <w:rPr>
                <w:noProof/>
                <w:webHidden/>
              </w:rPr>
            </w:r>
            <w:r>
              <w:rPr>
                <w:noProof/>
                <w:webHidden/>
              </w:rPr>
              <w:fldChar w:fldCharType="separate"/>
            </w:r>
            <w:r>
              <w:rPr>
                <w:noProof/>
                <w:webHidden/>
              </w:rPr>
              <w:t>8</w:t>
            </w:r>
            <w:r>
              <w:rPr>
                <w:noProof/>
                <w:webHidden/>
              </w:rPr>
              <w:fldChar w:fldCharType="end"/>
            </w:r>
          </w:hyperlink>
        </w:p>
        <w:p w14:paraId="6D311156" w14:textId="16D4BF43" w:rsidR="002155D8" w:rsidRDefault="002155D8">
          <w:pPr>
            <w:pStyle w:val="TOC1"/>
            <w:rPr>
              <w:rFonts w:asciiTheme="minorHAnsi" w:eastAsiaTheme="minorEastAsia" w:hAnsiTheme="minorHAnsi" w:cstheme="minorBidi"/>
              <w:kern w:val="2"/>
              <w14:ligatures w14:val="standardContextual"/>
            </w:rPr>
          </w:pPr>
          <w:hyperlink w:anchor="_Toc197272619" w:history="1">
            <w:r w:rsidRPr="000F13BE">
              <w:rPr>
                <w:rStyle w:val="Hyperlink"/>
              </w:rPr>
              <w:t>Chapter 2—Literature Review</w:t>
            </w:r>
            <w:r>
              <w:rPr>
                <w:webHidden/>
              </w:rPr>
              <w:tab/>
            </w:r>
            <w:r>
              <w:rPr>
                <w:webHidden/>
              </w:rPr>
              <w:fldChar w:fldCharType="begin"/>
            </w:r>
            <w:r>
              <w:rPr>
                <w:webHidden/>
              </w:rPr>
              <w:instrText xml:space="preserve"> PAGEREF _Toc197272619 \h </w:instrText>
            </w:r>
            <w:r>
              <w:rPr>
                <w:webHidden/>
              </w:rPr>
            </w:r>
            <w:r>
              <w:rPr>
                <w:webHidden/>
              </w:rPr>
              <w:fldChar w:fldCharType="separate"/>
            </w:r>
            <w:r>
              <w:rPr>
                <w:webHidden/>
              </w:rPr>
              <w:t>10</w:t>
            </w:r>
            <w:r>
              <w:rPr>
                <w:webHidden/>
              </w:rPr>
              <w:fldChar w:fldCharType="end"/>
            </w:r>
          </w:hyperlink>
        </w:p>
        <w:p w14:paraId="0E72FBFE" w14:textId="443288F4" w:rsidR="002155D8" w:rsidRDefault="002155D8">
          <w:pPr>
            <w:pStyle w:val="TOC2"/>
            <w:rPr>
              <w:rFonts w:asciiTheme="minorHAnsi" w:eastAsiaTheme="minorEastAsia" w:hAnsiTheme="minorHAnsi" w:cstheme="minorBidi"/>
              <w:noProof/>
              <w:kern w:val="2"/>
              <w14:ligatures w14:val="standardContextual"/>
            </w:rPr>
          </w:pPr>
          <w:hyperlink w:anchor="_Toc197272620" w:history="1">
            <w:r w:rsidRPr="000F13BE">
              <w:rPr>
                <w:rStyle w:val="Hyperlink"/>
                <w:noProof/>
              </w:rPr>
              <w:t>2.1 Introduction</w:t>
            </w:r>
            <w:r>
              <w:rPr>
                <w:noProof/>
                <w:webHidden/>
              </w:rPr>
              <w:tab/>
            </w:r>
            <w:r>
              <w:rPr>
                <w:noProof/>
                <w:webHidden/>
              </w:rPr>
              <w:fldChar w:fldCharType="begin"/>
            </w:r>
            <w:r>
              <w:rPr>
                <w:noProof/>
                <w:webHidden/>
              </w:rPr>
              <w:instrText xml:space="preserve"> PAGEREF _Toc197272620 \h </w:instrText>
            </w:r>
            <w:r>
              <w:rPr>
                <w:noProof/>
                <w:webHidden/>
              </w:rPr>
            </w:r>
            <w:r>
              <w:rPr>
                <w:noProof/>
                <w:webHidden/>
              </w:rPr>
              <w:fldChar w:fldCharType="separate"/>
            </w:r>
            <w:r>
              <w:rPr>
                <w:noProof/>
                <w:webHidden/>
              </w:rPr>
              <w:t>10</w:t>
            </w:r>
            <w:r>
              <w:rPr>
                <w:noProof/>
                <w:webHidden/>
              </w:rPr>
              <w:fldChar w:fldCharType="end"/>
            </w:r>
          </w:hyperlink>
        </w:p>
        <w:p w14:paraId="6C39FA8A" w14:textId="7376C03C" w:rsidR="002155D8" w:rsidRDefault="002155D8">
          <w:pPr>
            <w:pStyle w:val="TOC2"/>
            <w:rPr>
              <w:rFonts w:asciiTheme="minorHAnsi" w:eastAsiaTheme="minorEastAsia" w:hAnsiTheme="minorHAnsi" w:cstheme="minorBidi"/>
              <w:noProof/>
              <w:kern w:val="2"/>
              <w14:ligatures w14:val="standardContextual"/>
            </w:rPr>
          </w:pPr>
          <w:hyperlink w:anchor="_Toc197272621" w:history="1">
            <w:r w:rsidRPr="000F13BE">
              <w:rPr>
                <w:rStyle w:val="Hyperlink"/>
                <w:noProof/>
              </w:rPr>
              <w:t>2.2 Assistive Living and Technologies Review</w:t>
            </w:r>
            <w:r>
              <w:rPr>
                <w:noProof/>
                <w:webHidden/>
              </w:rPr>
              <w:tab/>
            </w:r>
            <w:r>
              <w:rPr>
                <w:noProof/>
                <w:webHidden/>
              </w:rPr>
              <w:fldChar w:fldCharType="begin"/>
            </w:r>
            <w:r>
              <w:rPr>
                <w:noProof/>
                <w:webHidden/>
              </w:rPr>
              <w:instrText xml:space="preserve"> PAGEREF _Toc197272621 \h </w:instrText>
            </w:r>
            <w:r>
              <w:rPr>
                <w:noProof/>
                <w:webHidden/>
              </w:rPr>
            </w:r>
            <w:r>
              <w:rPr>
                <w:noProof/>
                <w:webHidden/>
              </w:rPr>
              <w:fldChar w:fldCharType="separate"/>
            </w:r>
            <w:r>
              <w:rPr>
                <w:noProof/>
                <w:webHidden/>
              </w:rPr>
              <w:t>11</w:t>
            </w:r>
            <w:r>
              <w:rPr>
                <w:noProof/>
                <w:webHidden/>
              </w:rPr>
              <w:fldChar w:fldCharType="end"/>
            </w:r>
          </w:hyperlink>
        </w:p>
        <w:p w14:paraId="074D73FA" w14:textId="1E0CB6AF" w:rsidR="002155D8" w:rsidRDefault="002155D8">
          <w:pPr>
            <w:pStyle w:val="TOC2"/>
            <w:rPr>
              <w:rFonts w:asciiTheme="minorHAnsi" w:eastAsiaTheme="minorEastAsia" w:hAnsiTheme="minorHAnsi" w:cstheme="minorBidi"/>
              <w:noProof/>
              <w:kern w:val="2"/>
              <w14:ligatures w14:val="standardContextual"/>
            </w:rPr>
          </w:pPr>
          <w:hyperlink w:anchor="_Toc197272622" w:history="1">
            <w:r w:rsidRPr="000F13BE">
              <w:rPr>
                <w:rStyle w:val="Hyperlink"/>
                <w:noProof/>
              </w:rPr>
              <w:t>2.3 Pointing Gesture Recognition and Object Interaction</w:t>
            </w:r>
            <w:r>
              <w:rPr>
                <w:noProof/>
                <w:webHidden/>
              </w:rPr>
              <w:tab/>
            </w:r>
            <w:r>
              <w:rPr>
                <w:noProof/>
                <w:webHidden/>
              </w:rPr>
              <w:fldChar w:fldCharType="begin"/>
            </w:r>
            <w:r>
              <w:rPr>
                <w:noProof/>
                <w:webHidden/>
              </w:rPr>
              <w:instrText xml:space="preserve"> PAGEREF _Toc197272622 \h </w:instrText>
            </w:r>
            <w:r>
              <w:rPr>
                <w:noProof/>
                <w:webHidden/>
              </w:rPr>
            </w:r>
            <w:r>
              <w:rPr>
                <w:noProof/>
                <w:webHidden/>
              </w:rPr>
              <w:fldChar w:fldCharType="separate"/>
            </w:r>
            <w:r>
              <w:rPr>
                <w:noProof/>
                <w:webHidden/>
              </w:rPr>
              <w:t>13</w:t>
            </w:r>
            <w:r>
              <w:rPr>
                <w:noProof/>
                <w:webHidden/>
              </w:rPr>
              <w:fldChar w:fldCharType="end"/>
            </w:r>
          </w:hyperlink>
        </w:p>
        <w:p w14:paraId="4166EA67" w14:textId="161849BF" w:rsidR="002155D8" w:rsidRDefault="002155D8">
          <w:pPr>
            <w:pStyle w:val="TOC2"/>
            <w:rPr>
              <w:rFonts w:asciiTheme="minorHAnsi" w:eastAsiaTheme="minorEastAsia" w:hAnsiTheme="minorHAnsi" w:cstheme="minorBidi"/>
              <w:noProof/>
              <w:kern w:val="2"/>
              <w14:ligatures w14:val="standardContextual"/>
            </w:rPr>
          </w:pPr>
          <w:hyperlink w:anchor="_Toc197272623" w:history="1">
            <w:r w:rsidRPr="000F13BE">
              <w:rPr>
                <w:rStyle w:val="Hyperlink"/>
                <w:noProof/>
              </w:rPr>
              <w:t>2.4 Vision Transformer Technology</w:t>
            </w:r>
            <w:r>
              <w:rPr>
                <w:noProof/>
                <w:webHidden/>
              </w:rPr>
              <w:tab/>
            </w:r>
            <w:r>
              <w:rPr>
                <w:noProof/>
                <w:webHidden/>
              </w:rPr>
              <w:fldChar w:fldCharType="begin"/>
            </w:r>
            <w:r>
              <w:rPr>
                <w:noProof/>
                <w:webHidden/>
              </w:rPr>
              <w:instrText xml:space="preserve"> PAGEREF _Toc197272623 \h </w:instrText>
            </w:r>
            <w:r>
              <w:rPr>
                <w:noProof/>
                <w:webHidden/>
              </w:rPr>
            </w:r>
            <w:r>
              <w:rPr>
                <w:noProof/>
                <w:webHidden/>
              </w:rPr>
              <w:fldChar w:fldCharType="separate"/>
            </w:r>
            <w:r>
              <w:rPr>
                <w:noProof/>
                <w:webHidden/>
              </w:rPr>
              <w:t>20</w:t>
            </w:r>
            <w:r>
              <w:rPr>
                <w:noProof/>
                <w:webHidden/>
              </w:rPr>
              <w:fldChar w:fldCharType="end"/>
            </w:r>
          </w:hyperlink>
        </w:p>
        <w:p w14:paraId="243B4E2E" w14:textId="542A9EA0" w:rsidR="002155D8" w:rsidRDefault="002155D8">
          <w:pPr>
            <w:pStyle w:val="TOC2"/>
            <w:rPr>
              <w:rFonts w:asciiTheme="minorHAnsi" w:eastAsiaTheme="minorEastAsia" w:hAnsiTheme="minorHAnsi" w:cstheme="minorBidi"/>
              <w:noProof/>
              <w:kern w:val="2"/>
              <w14:ligatures w14:val="standardContextual"/>
            </w:rPr>
          </w:pPr>
          <w:hyperlink w:anchor="_Toc197272624" w:history="1">
            <w:r w:rsidRPr="000F13BE">
              <w:rPr>
                <w:rStyle w:val="Hyperlink"/>
                <w:noProof/>
              </w:rPr>
              <w:t>2.5 Object Detection Technology</w:t>
            </w:r>
            <w:r>
              <w:rPr>
                <w:noProof/>
                <w:webHidden/>
              </w:rPr>
              <w:tab/>
            </w:r>
            <w:r>
              <w:rPr>
                <w:noProof/>
                <w:webHidden/>
              </w:rPr>
              <w:fldChar w:fldCharType="begin"/>
            </w:r>
            <w:r>
              <w:rPr>
                <w:noProof/>
                <w:webHidden/>
              </w:rPr>
              <w:instrText xml:space="preserve"> PAGEREF _Toc197272624 \h </w:instrText>
            </w:r>
            <w:r>
              <w:rPr>
                <w:noProof/>
                <w:webHidden/>
              </w:rPr>
            </w:r>
            <w:r>
              <w:rPr>
                <w:noProof/>
                <w:webHidden/>
              </w:rPr>
              <w:fldChar w:fldCharType="separate"/>
            </w:r>
            <w:r>
              <w:rPr>
                <w:noProof/>
                <w:webHidden/>
              </w:rPr>
              <w:t>24</w:t>
            </w:r>
            <w:r>
              <w:rPr>
                <w:noProof/>
                <w:webHidden/>
              </w:rPr>
              <w:fldChar w:fldCharType="end"/>
            </w:r>
          </w:hyperlink>
        </w:p>
        <w:p w14:paraId="12330F9C" w14:textId="7C9832EF" w:rsidR="002155D8" w:rsidRDefault="002155D8">
          <w:pPr>
            <w:pStyle w:val="TOC2"/>
            <w:rPr>
              <w:rFonts w:asciiTheme="minorHAnsi" w:eastAsiaTheme="minorEastAsia" w:hAnsiTheme="minorHAnsi" w:cstheme="minorBidi"/>
              <w:noProof/>
              <w:kern w:val="2"/>
              <w14:ligatures w14:val="standardContextual"/>
            </w:rPr>
          </w:pPr>
          <w:hyperlink w:anchor="_Toc197272625" w:history="1">
            <w:r w:rsidRPr="000F13BE">
              <w:rPr>
                <w:rStyle w:val="Hyperlink"/>
                <w:noProof/>
              </w:rPr>
              <w:t>2.6 Summary and Conclusion</w:t>
            </w:r>
            <w:r>
              <w:rPr>
                <w:noProof/>
                <w:webHidden/>
              </w:rPr>
              <w:tab/>
            </w:r>
            <w:r>
              <w:rPr>
                <w:noProof/>
                <w:webHidden/>
              </w:rPr>
              <w:fldChar w:fldCharType="begin"/>
            </w:r>
            <w:r>
              <w:rPr>
                <w:noProof/>
                <w:webHidden/>
              </w:rPr>
              <w:instrText xml:space="preserve"> PAGEREF _Toc197272625 \h </w:instrText>
            </w:r>
            <w:r>
              <w:rPr>
                <w:noProof/>
                <w:webHidden/>
              </w:rPr>
            </w:r>
            <w:r>
              <w:rPr>
                <w:noProof/>
                <w:webHidden/>
              </w:rPr>
              <w:fldChar w:fldCharType="separate"/>
            </w:r>
            <w:r>
              <w:rPr>
                <w:noProof/>
                <w:webHidden/>
              </w:rPr>
              <w:t>28</w:t>
            </w:r>
            <w:r>
              <w:rPr>
                <w:noProof/>
                <w:webHidden/>
              </w:rPr>
              <w:fldChar w:fldCharType="end"/>
            </w:r>
          </w:hyperlink>
        </w:p>
        <w:p w14:paraId="4BEA7F6E" w14:textId="5CBFB050" w:rsidR="002155D8" w:rsidRDefault="002155D8">
          <w:pPr>
            <w:pStyle w:val="TOC1"/>
            <w:rPr>
              <w:rFonts w:asciiTheme="minorHAnsi" w:eastAsiaTheme="minorEastAsia" w:hAnsiTheme="minorHAnsi" w:cstheme="minorBidi"/>
              <w:kern w:val="2"/>
              <w14:ligatures w14:val="standardContextual"/>
            </w:rPr>
          </w:pPr>
          <w:hyperlink w:anchor="_Toc197272626" w:history="1">
            <w:r w:rsidRPr="000F13BE">
              <w:rPr>
                <w:rStyle w:val="Hyperlink"/>
              </w:rPr>
              <w:t>Chapter 3—Methodology</w:t>
            </w:r>
            <w:r>
              <w:rPr>
                <w:webHidden/>
              </w:rPr>
              <w:tab/>
            </w:r>
            <w:r>
              <w:rPr>
                <w:webHidden/>
              </w:rPr>
              <w:fldChar w:fldCharType="begin"/>
            </w:r>
            <w:r>
              <w:rPr>
                <w:webHidden/>
              </w:rPr>
              <w:instrText xml:space="preserve"> PAGEREF _Toc197272626 \h </w:instrText>
            </w:r>
            <w:r>
              <w:rPr>
                <w:webHidden/>
              </w:rPr>
            </w:r>
            <w:r>
              <w:rPr>
                <w:webHidden/>
              </w:rPr>
              <w:fldChar w:fldCharType="separate"/>
            </w:r>
            <w:r>
              <w:rPr>
                <w:webHidden/>
              </w:rPr>
              <w:t>30</w:t>
            </w:r>
            <w:r>
              <w:rPr>
                <w:webHidden/>
              </w:rPr>
              <w:fldChar w:fldCharType="end"/>
            </w:r>
          </w:hyperlink>
        </w:p>
        <w:p w14:paraId="7E277BCB" w14:textId="143AA60F" w:rsidR="002155D8" w:rsidRDefault="002155D8">
          <w:pPr>
            <w:pStyle w:val="TOC2"/>
            <w:rPr>
              <w:rFonts w:asciiTheme="minorHAnsi" w:eastAsiaTheme="minorEastAsia" w:hAnsiTheme="minorHAnsi" w:cstheme="minorBidi"/>
              <w:noProof/>
              <w:kern w:val="2"/>
              <w14:ligatures w14:val="standardContextual"/>
            </w:rPr>
          </w:pPr>
          <w:hyperlink w:anchor="_Toc197272627" w:history="1">
            <w:r w:rsidRPr="000F13BE">
              <w:rPr>
                <w:rStyle w:val="Hyperlink"/>
                <w:noProof/>
              </w:rPr>
              <w:t>3.1 Introduction</w:t>
            </w:r>
            <w:r>
              <w:rPr>
                <w:noProof/>
                <w:webHidden/>
              </w:rPr>
              <w:tab/>
            </w:r>
            <w:r>
              <w:rPr>
                <w:noProof/>
                <w:webHidden/>
              </w:rPr>
              <w:fldChar w:fldCharType="begin"/>
            </w:r>
            <w:r>
              <w:rPr>
                <w:noProof/>
                <w:webHidden/>
              </w:rPr>
              <w:instrText xml:space="preserve"> PAGEREF _Toc197272627 \h </w:instrText>
            </w:r>
            <w:r>
              <w:rPr>
                <w:noProof/>
                <w:webHidden/>
              </w:rPr>
            </w:r>
            <w:r>
              <w:rPr>
                <w:noProof/>
                <w:webHidden/>
              </w:rPr>
              <w:fldChar w:fldCharType="separate"/>
            </w:r>
            <w:r>
              <w:rPr>
                <w:noProof/>
                <w:webHidden/>
              </w:rPr>
              <w:t>30</w:t>
            </w:r>
            <w:r>
              <w:rPr>
                <w:noProof/>
                <w:webHidden/>
              </w:rPr>
              <w:fldChar w:fldCharType="end"/>
            </w:r>
          </w:hyperlink>
        </w:p>
        <w:p w14:paraId="4BC51CF9" w14:textId="5CAFF8E7" w:rsidR="002155D8" w:rsidRDefault="002155D8">
          <w:pPr>
            <w:pStyle w:val="TOC2"/>
            <w:rPr>
              <w:rFonts w:asciiTheme="minorHAnsi" w:eastAsiaTheme="minorEastAsia" w:hAnsiTheme="minorHAnsi" w:cstheme="minorBidi"/>
              <w:noProof/>
              <w:kern w:val="2"/>
              <w14:ligatures w14:val="standardContextual"/>
            </w:rPr>
          </w:pPr>
          <w:hyperlink w:anchor="_Toc197272628" w:history="1">
            <w:r w:rsidRPr="000F13BE">
              <w:rPr>
                <w:rStyle w:val="Hyperlink"/>
                <w:noProof/>
              </w:rPr>
              <w:t>3.2 Collect data</w:t>
            </w:r>
            <w:r>
              <w:rPr>
                <w:noProof/>
                <w:webHidden/>
              </w:rPr>
              <w:tab/>
            </w:r>
            <w:r>
              <w:rPr>
                <w:noProof/>
                <w:webHidden/>
              </w:rPr>
              <w:fldChar w:fldCharType="begin"/>
            </w:r>
            <w:r>
              <w:rPr>
                <w:noProof/>
                <w:webHidden/>
              </w:rPr>
              <w:instrText xml:space="preserve"> PAGEREF _Toc197272628 \h </w:instrText>
            </w:r>
            <w:r>
              <w:rPr>
                <w:noProof/>
                <w:webHidden/>
              </w:rPr>
            </w:r>
            <w:r>
              <w:rPr>
                <w:noProof/>
                <w:webHidden/>
              </w:rPr>
              <w:fldChar w:fldCharType="separate"/>
            </w:r>
            <w:r>
              <w:rPr>
                <w:noProof/>
                <w:webHidden/>
              </w:rPr>
              <w:t>31</w:t>
            </w:r>
            <w:r>
              <w:rPr>
                <w:noProof/>
                <w:webHidden/>
              </w:rPr>
              <w:fldChar w:fldCharType="end"/>
            </w:r>
          </w:hyperlink>
        </w:p>
        <w:p w14:paraId="63F54A9B" w14:textId="5EBB55D8" w:rsidR="002155D8" w:rsidRDefault="002155D8">
          <w:pPr>
            <w:pStyle w:val="TOC3"/>
            <w:rPr>
              <w:rFonts w:asciiTheme="minorHAnsi" w:eastAsiaTheme="minorEastAsia" w:hAnsiTheme="minorHAnsi" w:cstheme="minorBidi"/>
              <w:noProof/>
              <w:kern w:val="2"/>
              <w14:ligatures w14:val="standardContextual"/>
            </w:rPr>
          </w:pPr>
          <w:hyperlink w:anchor="_Toc197272629" w:history="1">
            <w:r w:rsidRPr="000F13BE">
              <w:rPr>
                <w:rStyle w:val="Hyperlink"/>
                <w:noProof/>
              </w:rPr>
              <w:t>3.2.1 Configure AWS Infrastructure for Data Storage and Processing</w:t>
            </w:r>
            <w:r>
              <w:rPr>
                <w:noProof/>
                <w:webHidden/>
              </w:rPr>
              <w:tab/>
            </w:r>
            <w:r>
              <w:rPr>
                <w:noProof/>
                <w:webHidden/>
              </w:rPr>
              <w:fldChar w:fldCharType="begin"/>
            </w:r>
            <w:r>
              <w:rPr>
                <w:noProof/>
                <w:webHidden/>
              </w:rPr>
              <w:instrText xml:space="preserve"> PAGEREF _Toc197272629 \h </w:instrText>
            </w:r>
            <w:r>
              <w:rPr>
                <w:noProof/>
                <w:webHidden/>
              </w:rPr>
            </w:r>
            <w:r>
              <w:rPr>
                <w:noProof/>
                <w:webHidden/>
              </w:rPr>
              <w:fldChar w:fldCharType="separate"/>
            </w:r>
            <w:r>
              <w:rPr>
                <w:noProof/>
                <w:webHidden/>
              </w:rPr>
              <w:t>32</w:t>
            </w:r>
            <w:r>
              <w:rPr>
                <w:noProof/>
                <w:webHidden/>
              </w:rPr>
              <w:fldChar w:fldCharType="end"/>
            </w:r>
          </w:hyperlink>
        </w:p>
        <w:p w14:paraId="543C0775" w14:textId="13108010" w:rsidR="002155D8" w:rsidRDefault="002155D8">
          <w:pPr>
            <w:pStyle w:val="TOC3"/>
            <w:rPr>
              <w:rFonts w:asciiTheme="minorHAnsi" w:eastAsiaTheme="minorEastAsia" w:hAnsiTheme="minorHAnsi" w:cstheme="minorBidi"/>
              <w:noProof/>
              <w:kern w:val="2"/>
              <w14:ligatures w14:val="standardContextual"/>
            </w:rPr>
          </w:pPr>
          <w:hyperlink w:anchor="_Toc197272630" w:history="1">
            <w:r w:rsidRPr="000F13BE">
              <w:rPr>
                <w:rStyle w:val="Hyperlink"/>
                <w:noProof/>
              </w:rPr>
              <w:t>3.2.2 DeePoint Dataset</w:t>
            </w:r>
            <w:r>
              <w:rPr>
                <w:noProof/>
                <w:webHidden/>
              </w:rPr>
              <w:tab/>
            </w:r>
            <w:r>
              <w:rPr>
                <w:noProof/>
                <w:webHidden/>
              </w:rPr>
              <w:fldChar w:fldCharType="begin"/>
            </w:r>
            <w:r>
              <w:rPr>
                <w:noProof/>
                <w:webHidden/>
              </w:rPr>
              <w:instrText xml:space="preserve"> PAGEREF _Toc197272630 \h </w:instrText>
            </w:r>
            <w:r>
              <w:rPr>
                <w:noProof/>
                <w:webHidden/>
              </w:rPr>
            </w:r>
            <w:r>
              <w:rPr>
                <w:noProof/>
                <w:webHidden/>
              </w:rPr>
              <w:fldChar w:fldCharType="separate"/>
            </w:r>
            <w:r>
              <w:rPr>
                <w:noProof/>
                <w:webHidden/>
              </w:rPr>
              <w:t>32</w:t>
            </w:r>
            <w:r>
              <w:rPr>
                <w:noProof/>
                <w:webHidden/>
              </w:rPr>
              <w:fldChar w:fldCharType="end"/>
            </w:r>
          </w:hyperlink>
        </w:p>
        <w:p w14:paraId="1DF6E39B" w14:textId="090332CA" w:rsidR="002155D8" w:rsidRDefault="002155D8">
          <w:pPr>
            <w:pStyle w:val="TOC3"/>
            <w:rPr>
              <w:rFonts w:asciiTheme="minorHAnsi" w:eastAsiaTheme="minorEastAsia" w:hAnsiTheme="minorHAnsi" w:cstheme="minorBidi"/>
              <w:noProof/>
              <w:kern w:val="2"/>
              <w14:ligatures w14:val="standardContextual"/>
            </w:rPr>
          </w:pPr>
          <w:hyperlink w:anchor="_Toc197272631" w:history="1">
            <w:r w:rsidRPr="000F13BE">
              <w:rPr>
                <w:rStyle w:val="Hyperlink"/>
                <w:noProof/>
              </w:rPr>
              <w:t>3.2.3 Data Visualization</w:t>
            </w:r>
            <w:r>
              <w:rPr>
                <w:noProof/>
                <w:webHidden/>
              </w:rPr>
              <w:tab/>
            </w:r>
            <w:r>
              <w:rPr>
                <w:noProof/>
                <w:webHidden/>
              </w:rPr>
              <w:fldChar w:fldCharType="begin"/>
            </w:r>
            <w:r>
              <w:rPr>
                <w:noProof/>
                <w:webHidden/>
              </w:rPr>
              <w:instrText xml:space="preserve"> PAGEREF _Toc197272631 \h </w:instrText>
            </w:r>
            <w:r>
              <w:rPr>
                <w:noProof/>
                <w:webHidden/>
              </w:rPr>
            </w:r>
            <w:r>
              <w:rPr>
                <w:noProof/>
                <w:webHidden/>
              </w:rPr>
              <w:fldChar w:fldCharType="separate"/>
            </w:r>
            <w:r>
              <w:rPr>
                <w:noProof/>
                <w:webHidden/>
              </w:rPr>
              <w:t>34</w:t>
            </w:r>
            <w:r>
              <w:rPr>
                <w:noProof/>
                <w:webHidden/>
              </w:rPr>
              <w:fldChar w:fldCharType="end"/>
            </w:r>
          </w:hyperlink>
        </w:p>
        <w:p w14:paraId="23866B74" w14:textId="3120FE0E" w:rsidR="002155D8" w:rsidRDefault="002155D8">
          <w:pPr>
            <w:pStyle w:val="TOC2"/>
            <w:rPr>
              <w:rFonts w:asciiTheme="minorHAnsi" w:eastAsiaTheme="minorEastAsia" w:hAnsiTheme="minorHAnsi" w:cstheme="minorBidi"/>
              <w:noProof/>
              <w:kern w:val="2"/>
              <w14:ligatures w14:val="standardContextual"/>
            </w:rPr>
          </w:pPr>
          <w:hyperlink w:anchor="_Toc197272632" w:history="1">
            <w:r w:rsidRPr="000F13BE">
              <w:rPr>
                <w:rStyle w:val="Hyperlink"/>
                <w:noProof/>
              </w:rPr>
              <w:t>3.3 Preprocess Data</w:t>
            </w:r>
            <w:r>
              <w:rPr>
                <w:noProof/>
                <w:webHidden/>
              </w:rPr>
              <w:tab/>
            </w:r>
            <w:r>
              <w:rPr>
                <w:noProof/>
                <w:webHidden/>
              </w:rPr>
              <w:fldChar w:fldCharType="begin"/>
            </w:r>
            <w:r>
              <w:rPr>
                <w:noProof/>
                <w:webHidden/>
              </w:rPr>
              <w:instrText xml:space="preserve"> PAGEREF _Toc197272632 \h </w:instrText>
            </w:r>
            <w:r>
              <w:rPr>
                <w:noProof/>
                <w:webHidden/>
              </w:rPr>
            </w:r>
            <w:r>
              <w:rPr>
                <w:noProof/>
                <w:webHidden/>
              </w:rPr>
              <w:fldChar w:fldCharType="separate"/>
            </w:r>
            <w:r>
              <w:rPr>
                <w:noProof/>
                <w:webHidden/>
              </w:rPr>
              <w:t>35</w:t>
            </w:r>
            <w:r>
              <w:rPr>
                <w:noProof/>
                <w:webHidden/>
              </w:rPr>
              <w:fldChar w:fldCharType="end"/>
            </w:r>
          </w:hyperlink>
        </w:p>
        <w:p w14:paraId="76D5192E" w14:textId="25AAEB2D" w:rsidR="002155D8" w:rsidRDefault="002155D8">
          <w:pPr>
            <w:pStyle w:val="TOC3"/>
            <w:rPr>
              <w:rFonts w:asciiTheme="minorHAnsi" w:eastAsiaTheme="minorEastAsia" w:hAnsiTheme="minorHAnsi" w:cstheme="minorBidi"/>
              <w:noProof/>
              <w:kern w:val="2"/>
              <w14:ligatures w14:val="standardContextual"/>
            </w:rPr>
          </w:pPr>
          <w:hyperlink w:anchor="_Toc197272633" w:history="1">
            <w:r w:rsidRPr="000F13BE">
              <w:rPr>
                <w:rStyle w:val="Hyperlink"/>
                <w:noProof/>
              </w:rPr>
              <w:t>3.3.1 Stage-3 Training Data</w:t>
            </w:r>
            <w:r>
              <w:rPr>
                <w:noProof/>
                <w:webHidden/>
              </w:rPr>
              <w:tab/>
            </w:r>
            <w:r>
              <w:rPr>
                <w:noProof/>
                <w:webHidden/>
              </w:rPr>
              <w:fldChar w:fldCharType="begin"/>
            </w:r>
            <w:r>
              <w:rPr>
                <w:noProof/>
                <w:webHidden/>
              </w:rPr>
              <w:instrText xml:space="preserve"> PAGEREF _Toc197272633 \h </w:instrText>
            </w:r>
            <w:r>
              <w:rPr>
                <w:noProof/>
                <w:webHidden/>
              </w:rPr>
            </w:r>
            <w:r>
              <w:rPr>
                <w:noProof/>
                <w:webHidden/>
              </w:rPr>
              <w:fldChar w:fldCharType="separate"/>
            </w:r>
            <w:r>
              <w:rPr>
                <w:noProof/>
                <w:webHidden/>
              </w:rPr>
              <w:t>35</w:t>
            </w:r>
            <w:r>
              <w:rPr>
                <w:noProof/>
                <w:webHidden/>
              </w:rPr>
              <w:fldChar w:fldCharType="end"/>
            </w:r>
          </w:hyperlink>
        </w:p>
        <w:p w14:paraId="6833E3F5" w14:textId="14EA7498" w:rsidR="002155D8" w:rsidRDefault="002155D8">
          <w:pPr>
            <w:pStyle w:val="TOC3"/>
            <w:rPr>
              <w:rFonts w:asciiTheme="minorHAnsi" w:eastAsiaTheme="minorEastAsia" w:hAnsiTheme="minorHAnsi" w:cstheme="minorBidi"/>
              <w:noProof/>
              <w:kern w:val="2"/>
              <w14:ligatures w14:val="standardContextual"/>
            </w:rPr>
          </w:pPr>
          <w:hyperlink w:anchor="_Toc197272634" w:history="1">
            <w:r w:rsidRPr="000F13BE">
              <w:rPr>
                <w:rStyle w:val="Hyperlink"/>
                <w:noProof/>
              </w:rPr>
              <w:t>3.3.2 Vector Data Computation</w:t>
            </w:r>
            <w:r>
              <w:rPr>
                <w:noProof/>
                <w:webHidden/>
              </w:rPr>
              <w:tab/>
            </w:r>
            <w:r>
              <w:rPr>
                <w:noProof/>
                <w:webHidden/>
              </w:rPr>
              <w:fldChar w:fldCharType="begin"/>
            </w:r>
            <w:r>
              <w:rPr>
                <w:noProof/>
                <w:webHidden/>
              </w:rPr>
              <w:instrText xml:space="preserve"> PAGEREF _Toc197272634 \h </w:instrText>
            </w:r>
            <w:r>
              <w:rPr>
                <w:noProof/>
                <w:webHidden/>
              </w:rPr>
            </w:r>
            <w:r>
              <w:rPr>
                <w:noProof/>
                <w:webHidden/>
              </w:rPr>
              <w:fldChar w:fldCharType="separate"/>
            </w:r>
            <w:r>
              <w:rPr>
                <w:noProof/>
                <w:webHidden/>
              </w:rPr>
              <w:t>36</w:t>
            </w:r>
            <w:r>
              <w:rPr>
                <w:noProof/>
                <w:webHidden/>
              </w:rPr>
              <w:fldChar w:fldCharType="end"/>
            </w:r>
          </w:hyperlink>
        </w:p>
        <w:p w14:paraId="29BD1DB9" w14:textId="6CC74AD1" w:rsidR="002155D8" w:rsidRDefault="002155D8">
          <w:pPr>
            <w:pStyle w:val="TOC3"/>
            <w:rPr>
              <w:rFonts w:asciiTheme="minorHAnsi" w:eastAsiaTheme="minorEastAsia" w:hAnsiTheme="minorHAnsi" w:cstheme="minorBidi"/>
              <w:noProof/>
              <w:kern w:val="2"/>
              <w14:ligatures w14:val="standardContextual"/>
            </w:rPr>
          </w:pPr>
          <w:hyperlink w:anchor="_Toc197272635" w:history="1">
            <w:r w:rsidRPr="000F13BE">
              <w:rPr>
                <w:rStyle w:val="Hyperlink"/>
                <w:noProof/>
              </w:rPr>
              <w:t>3.3.3 Data Labeling</w:t>
            </w:r>
            <w:r>
              <w:rPr>
                <w:noProof/>
                <w:webHidden/>
              </w:rPr>
              <w:tab/>
            </w:r>
            <w:r>
              <w:rPr>
                <w:noProof/>
                <w:webHidden/>
              </w:rPr>
              <w:fldChar w:fldCharType="begin"/>
            </w:r>
            <w:r>
              <w:rPr>
                <w:noProof/>
                <w:webHidden/>
              </w:rPr>
              <w:instrText xml:space="preserve"> PAGEREF _Toc197272635 \h </w:instrText>
            </w:r>
            <w:r>
              <w:rPr>
                <w:noProof/>
                <w:webHidden/>
              </w:rPr>
            </w:r>
            <w:r>
              <w:rPr>
                <w:noProof/>
                <w:webHidden/>
              </w:rPr>
              <w:fldChar w:fldCharType="separate"/>
            </w:r>
            <w:r>
              <w:rPr>
                <w:noProof/>
                <w:webHidden/>
              </w:rPr>
              <w:t>37</w:t>
            </w:r>
            <w:r>
              <w:rPr>
                <w:noProof/>
                <w:webHidden/>
              </w:rPr>
              <w:fldChar w:fldCharType="end"/>
            </w:r>
          </w:hyperlink>
        </w:p>
        <w:p w14:paraId="572A1560" w14:textId="2F8B86CF" w:rsidR="002155D8" w:rsidRDefault="002155D8">
          <w:pPr>
            <w:pStyle w:val="TOC2"/>
            <w:rPr>
              <w:rFonts w:asciiTheme="minorHAnsi" w:eastAsiaTheme="minorEastAsia" w:hAnsiTheme="minorHAnsi" w:cstheme="minorBidi"/>
              <w:noProof/>
              <w:kern w:val="2"/>
              <w14:ligatures w14:val="standardContextual"/>
            </w:rPr>
          </w:pPr>
          <w:hyperlink w:anchor="_Toc197272636" w:history="1">
            <w:r w:rsidRPr="000F13BE">
              <w:rPr>
                <w:rStyle w:val="Hyperlink"/>
                <w:noProof/>
              </w:rPr>
              <w:t>3.4 Train model to classify pointing-device alignment (Stage-3)</w:t>
            </w:r>
            <w:r>
              <w:rPr>
                <w:noProof/>
                <w:webHidden/>
              </w:rPr>
              <w:tab/>
            </w:r>
            <w:r>
              <w:rPr>
                <w:noProof/>
                <w:webHidden/>
              </w:rPr>
              <w:fldChar w:fldCharType="begin"/>
            </w:r>
            <w:r>
              <w:rPr>
                <w:noProof/>
                <w:webHidden/>
              </w:rPr>
              <w:instrText xml:space="preserve"> PAGEREF _Toc197272636 \h </w:instrText>
            </w:r>
            <w:r>
              <w:rPr>
                <w:noProof/>
                <w:webHidden/>
              </w:rPr>
            </w:r>
            <w:r>
              <w:rPr>
                <w:noProof/>
                <w:webHidden/>
              </w:rPr>
              <w:fldChar w:fldCharType="separate"/>
            </w:r>
            <w:r>
              <w:rPr>
                <w:noProof/>
                <w:webHidden/>
              </w:rPr>
              <w:t>38</w:t>
            </w:r>
            <w:r>
              <w:rPr>
                <w:noProof/>
                <w:webHidden/>
              </w:rPr>
              <w:fldChar w:fldCharType="end"/>
            </w:r>
          </w:hyperlink>
        </w:p>
        <w:p w14:paraId="0482F58C" w14:textId="709AA277" w:rsidR="002155D8" w:rsidRDefault="002155D8">
          <w:pPr>
            <w:pStyle w:val="TOC3"/>
            <w:rPr>
              <w:rFonts w:asciiTheme="minorHAnsi" w:eastAsiaTheme="minorEastAsia" w:hAnsiTheme="minorHAnsi" w:cstheme="minorBidi"/>
              <w:noProof/>
              <w:kern w:val="2"/>
              <w14:ligatures w14:val="standardContextual"/>
            </w:rPr>
          </w:pPr>
          <w:hyperlink w:anchor="_Toc197272637" w:history="1">
            <w:r w:rsidRPr="000F13BE">
              <w:rPr>
                <w:rStyle w:val="Hyperlink"/>
                <w:noProof/>
              </w:rPr>
              <w:t>3.4.1. Stage-3 Model Architecture</w:t>
            </w:r>
            <w:r>
              <w:rPr>
                <w:noProof/>
                <w:webHidden/>
              </w:rPr>
              <w:tab/>
            </w:r>
            <w:r>
              <w:rPr>
                <w:noProof/>
                <w:webHidden/>
              </w:rPr>
              <w:fldChar w:fldCharType="begin"/>
            </w:r>
            <w:r>
              <w:rPr>
                <w:noProof/>
                <w:webHidden/>
              </w:rPr>
              <w:instrText xml:space="preserve"> PAGEREF _Toc197272637 \h </w:instrText>
            </w:r>
            <w:r>
              <w:rPr>
                <w:noProof/>
                <w:webHidden/>
              </w:rPr>
            </w:r>
            <w:r>
              <w:rPr>
                <w:noProof/>
                <w:webHidden/>
              </w:rPr>
              <w:fldChar w:fldCharType="separate"/>
            </w:r>
            <w:r>
              <w:rPr>
                <w:noProof/>
                <w:webHidden/>
              </w:rPr>
              <w:t>38</w:t>
            </w:r>
            <w:r>
              <w:rPr>
                <w:noProof/>
                <w:webHidden/>
              </w:rPr>
              <w:fldChar w:fldCharType="end"/>
            </w:r>
          </w:hyperlink>
        </w:p>
        <w:p w14:paraId="2F129E07" w14:textId="2BFA82CD" w:rsidR="002155D8" w:rsidRDefault="002155D8">
          <w:pPr>
            <w:pStyle w:val="TOC3"/>
            <w:rPr>
              <w:rFonts w:asciiTheme="minorHAnsi" w:eastAsiaTheme="minorEastAsia" w:hAnsiTheme="minorHAnsi" w:cstheme="minorBidi"/>
              <w:noProof/>
              <w:kern w:val="2"/>
              <w14:ligatures w14:val="standardContextual"/>
            </w:rPr>
          </w:pPr>
          <w:hyperlink w:anchor="_Toc197272638" w:history="1">
            <w:r w:rsidRPr="000F13BE">
              <w:rPr>
                <w:rStyle w:val="Hyperlink"/>
                <w:noProof/>
              </w:rPr>
              <w:t>3.4.2 Model Training</w:t>
            </w:r>
            <w:r>
              <w:rPr>
                <w:noProof/>
                <w:webHidden/>
              </w:rPr>
              <w:tab/>
            </w:r>
            <w:r>
              <w:rPr>
                <w:noProof/>
                <w:webHidden/>
              </w:rPr>
              <w:fldChar w:fldCharType="begin"/>
            </w:r>
            <w:r>
              <w:rPr>
                <w:noProof/>
                <w:webHidden/>
              </w:rPr>
              <w:instrText xml:space="preserve"> PAGEREF _Toc197272638 \h </w:instrText>
            </w:r>
            <w:r>
              <w:rPr>
                <w:noProof/>
                <w:webHidden/>
              </w:rPr>
            </w:r>
            <w:r>
              <w:rPr>
                <w:noProof/>
                <w:webHidden/>
              </w:rPr>
              <w:fldChar w:fldCharType="separate"/>
            </w:r>
            <w:r>
              <w:rPr>
                <w:noProof/>
                <w:webHidden/>
              </w:rPr>
              <w:t>42</w:t>
            </w:r>
            <w:r>
              <w:rPr>
                <w:noProof/>
                <w:webHidden/>
              </w:rPr>
              <w:fldChar w:fldCharType="end"/>
            </w:r>
          </w:hyperlink>
        </w:p>
        <w:p w14:paraId="784545C9" w14:textId="4014EBDC" w:rsidR="002155D8" w:rsidRDefault="002155D8">
          <w:pPr>
            <w:pStyle w:val="TOC2"/>
            <w:rPr>
              <w:rFonts w:asciiTheme="minorHAnsi" w:eastAsiaTheme="minorEastAsia" w:hAnsiTheme="minorHAnsi" w:cstheme="minorBidi"/>
              <w:noProof/>
              <w:kern w:val="2"/>
              <w14:ligatures w14:val="standardContextual"/>
            </w:rPr>
          </w:pPr>
          <w:hyperlink w:anchor="_Toc197272639" w:history="1">
            <w:r w:rsidRPr="000F13BE">
              <w:rPr>
                <w:rStyle w:val="Hyperlink"/>
                <w:noProof/>
              </w:rPr>
              <w:t>3.5 Evaluate Stage-3 model performance</w:t>
            </w:r>
            <w:r>
              <w:rPr>
                <w:noProof/>
                <w:webHidden/>
              </w:rPr>
              <w:tab/>
            </w:r>
            <w:r>
              <w:rPr>
                <w:noProof/>
                <w:webHidden/>
              </w:rPr>
              <w:fldChar w:fldCharType="begin"/>
            </w:r>
            <w:r>
              <w:rPr>
                <w:noProof/>
                <w:webHidden/>
              </w:rPr>
              <w:instrText xml:space="preserve"> PAGEREF _Toc197272639 \h </w:instrText>
            </w:r>
            <w:r>
              <w:rPr>
                <w:noProof/>
                <w:webHidden/>
              </w:rPr>
            </w:r>
            <w:r>
              <w:rPr>
                <w:noProof/>
                <w:webHidden/>
              </w:rPr>
              <w:fldChar w:fldCharType="separate"/>
            </w:r>
            <w:r>
              <w:rPr>
                <w:noProof/>
                <w:webHidden/>
              </w:rPr>
              <w:t>46</w:t>
            </w:r>
            <w:r>
              <w:rPr>
                <w:noProof/>
                <w:webHidden/>
              </w:rPr>
              <w:fldChar w:fldCharType="end"/>
            </w:r>
          </w:hyperlink>
        </w:p>
        <w:p w14:paraId="149328A8" w14:textId="643A44F0" w:rsidR="002155D8" w:rsidRDefault="002155D8">
          <w:pPr>
            <w:pStyle w:val="TOC3"/>
            <w:rPr>
              <w:rFonts w:asciiTheme="minorHAnsi" w:eastAsiaTheme="minorEastAsia" w:hAnsiTheme="minorHAnsi" w:cstheme="minorBidi"/>
              <w:noProof/>
              <w:kern w:val="2"/>
              <w14:ligatures w14:val="standardContextual"/>
            </w:rPr>
          </w:pPr>
          <w:hyperlink w:anchor="_Toc197272640" w:history="1">
            <w:r w:rsidRPr="000F13BE">
              <w:rPr>
                <w:rStyle w:val="Hyperlink"/>
                <w:noProof/>
              </w:rPr>
              <w:t>3.5.1 Compare Performance with the Baseline Model</w:t>
            </w:r>
            <w:r>
              <w:rPr>
                <w:noProof/>
                <w:webHidden/>
              </w:rPr>
              <w:tab/>
            </w:r>
            <w:r>
              <w:rPr>
                <w:noProof/>
                <w:webHidden/>
              </w:rPr>
              <w:fldChar w:fldCharType="begin"/>
            </w:r>
            <w:r>
              <w:rPr>
                <w:noProof/>
                <w:webHidden/>
              </w:rPr>
              <w:instrText xml:space="preserve"> PAGEREF _Toc197272640 \h </w:instrText>
            </w:r>
            <w:r>
              <w:rPr>
                <w:noProof/>
                <w:webHidden/>
              </w:rPr>
            </w:r>
            <w:r>
              <w:rPr>
                <w:noProof/>
                <w:webHidden/>
              </w:rPr>
              <w:fldChar w:fldCharType="separate"/>
            </w:r>
            <w:r>
              <w:rPr>
                <w:noProof/>
                <w:webHidden/>
              </w:rPr>
              <w:t>46</w:t>
            </w:r>
            <w:r>
              <w:rPr>
                <w:noProof/>
                <w:webHidden/>
              </w:rPr>
              <w:fldChar w:fldCharType="end"/>
            </w:r>
          </w:hyperlink>
        </w:p>
        <w:p w14:paraId="6C8B7997" w14:textId="32E86C9E" w:rsidR="002155D8" w:rsidRDefault="002155D8">
          <w:pPr>
            <w:pStyle w:val="TOC3"/>
            <w:rPr>
              <w:rFonts w:asciiTheme="minorHAnsi" w:eastAsiaTheme="minorEastAsia" w:hAnsiTheme="minorHAnsi" w:cstheme="minorBidi"/>
              <w:noProof/>
              <w:kern w:val="2"/>
              <w14:ligatures w14:val="standardContextual"/>
            </w:rPr>
          </w:pPr>
          <w:hyperlink w:anchor="_Toc197272641" w:history="1">
            <w:r w:rsidRPr="000F13BE">
              <w:rPr>
                <w:rStyle w:val="Hyperlink"/>
                <w:noProof/>
              </w:rPr>
              <w:t>3.5.2 Performance Matrix</w:t>
            </w:r>
            <w:r>
              <w:rPr>
                <w:noProof/>
                <w:webHidden/>
              </w:rPr>
              <w:tab/>
            </w:r>
            <w:r>
              <w:rPr>
                <w:noProof/>
                <w:webHidden/>
              </w:rPr>
              <w:fldChar w:fldCharType="begin"/>
            </w:r>
            <w:r>
              <w:rPr>
                <w:noProof/>
                <w:webHidden/>
              </w:rPr>
              <w:instrText xml:space="preserve"> PAGEREF _Toc197272641 \h </w:instrText>
            </w:r>
            <w:r>
              <w:rPr>
                <w:noProof/>
                <w:webHidden/>
              </w:rPr>
            </w:r>
            <w:r>
              <w:rPr>
                <w:noProof/>
                <w:webHidden/>
              </w:rPr>
              <w:fldChar w:fldCharType="separate"/>
            </w:r>
            <w:r>
              <w:rPr>
                <w:noProof/>
                <w:webHidden/>
              </w:rPr>
              <w:t>47</w:t>
            </w:r>
            <w:r>
              <w:rPr>
                <w:noProof/>
                <w:webHidden/>
              </w:rPr>
              <w:fldChar w:fldCharType="end"/>
            </w:r>
          </w:hyperlink>
        </w:p>
        <w:p w14:paraId="3DC4776A" w14:textId="2C60B6E5" w:rsidR="002155D8" w:rsidRDefault="002155D8">
          <w:pPr>
            <w:pStyle w:val="TOC2"/>
            <w:rPr>
              <w:rFonts w:asciiTheme="minorHAnsi" w:eastAsiaTheme="minorEastAsia" w:hAnsiTheme="minorHAnsi" w:cstheme="minorBidi"/>
              <w:noProof/>
              <w:kern w:val="2"/>
              <w14:ligatures w14:val="standardContextual"/>
            </w:rPr>
          </w:pPr>
          <w:hyperlink w:anchor="_Toc197272642" w:history="1">
            <w:r w:rsidRPr="000F13BE">
              <w:rPr>
                <w:rStyle w:val="Hyperlink"/>
                <w:noProof/>
              </w:rPr>
              <w:t>3.6 Evaluate how gaze direction impacts Stage-3 accuracy</w:t>
            </w:r>
            <w:r>
              <w:rPr>
                <w:noProof/>
                <w:webHidden/>
              </w:rPr>
              <w:tab/>
            </w:r>
            <w:r>
              <w:rPr>
                <w:noProof/>
                <w:webHidden/>
              </w:rPr>
              <w:fldChar w:fldCharType="begin"/>
            </w:r>
            <w:r>
              <w:rPr>
                <w:noProof/>
                <w:webHidden/>
              </w:rPr>
              <w:instrText xml:space="preserve"> PAGEREF _Toc197272642 \h </w:instrText>
            </w:r>
            <w:r>
              <w:rPr>
                <w:noProof/>
                <w:webHidden/>
              </w:rPr>
            </w:r>
            <w:r>
              <w:rPr>
                <w:noProof/>
                <w:webHidden/>
              </w:rPr>
              <w:fldChar w:fldCharType="separate"/>
            </w:r>
            <w:r>
              <w:rPr>
                <w:noProof/>
                <w:webHidden/>
              </w:rPr>
              <w:t>48</w:t>
            </w:r>
            <w:r>
              <w:rPr>
                <w:noProof/>
                <w:webHidden/>
              </w:rPr>
              <w:fldChar w:fldCharType="end"/>
            </w:r>
          </w:hyperlink>
        </w:p>
        <w:p w14:paraId="3525E42B" w14:textId="5007DDB7" w:rsidR="002155D8" w:rsidRDefault="002155D8">
          <w:pPr>
            <w:pStyle w:val="TOC3"/>
            <w:rPr>
              <w:rFonts w:asciiTheme="minorHAnsi" w:eastAsiaTheme="minorEastAsia" w:hAnsiTheme="minorHAnsi" w:cstheme="minorBidi"/>
              <w:noProof/>
              <w:kern w:val="2"/>
              <w14:ligatures w14:val="standardContextual"/>
            </w:rPr>
          </w:pPr>
          <w:hyperlink w:anchor="_Toc197272643" w:history="1">
            <w:r w:rsidRPr="000F13BE">
              <w:rPr>
                <w:rStyle w:val="Hyperlink"/>
                <w:noProof/>
              </w:rPr>
              <w:t>3.6.1 Incorporate the gaze direction feature in Stage-3</w:t>
            </w:r>
            <w:r>
              <w:rPr>
                <w:noProof/>
                <w:webHidden/>
              </w:rPr>
              <w:tab/>
            </w:r>
            <w:r>
              <w:rPr>
                <w:noProof/>
                <w:webHidden/>
              </w:rPr>
              <w:fldChar w:fldCharType="begin"/>
            </w:r>
            <w:r>
              <w:rPr>
                <w:noProof/>
                <w:webHidden/>
              </w:rPr>
              <w:instrText xml:space="preserve"> PAGEREF _Toc197272643 \h </w:instrText>
            </w:r>
            <w:r>
              <w:rPr>
                <w:noProof/>
                <w:webHidden/>
              </w:rPr>
            </w:r>
            <w:r>
              <w:rPr>
                <w:noProof/>
                <w:webHidden/>
              </w:rPr>
              <w:fldChar w:fldCharType="separate"/>
            </w:r>
            <w:r>
              <w:rPr>
                <w:noProof/>
                <w:webHidden/>
              </w:rPr>
              <w:t>48</w:t>
            </w:r>
            <w:r>
              <w:rPr>
                <w:noProof/>
                <w:webHidden/>
              </w:rPr>
              <w:fldChar w:fldCharType="end"/>
            </w:r>
          </w:hyperlink>
        </w:p>
        <w:p w14:paraId="09AF041D" w14:textId="412B94E4" w:rsidR="002155D8" w:rsidRDefault="002155D8">
          <w:pPr>
            <w:pStyle w:val="TOC3"/>
            <w:rPr>
              <w:rFonts w:asciiTheme="minorHAnsi" w:eastAsiaTheme="minorEastAsia" w:hAnsiTheme="minorHAnsi" w:cstheme="minorBidi"/>
              <w:noProof/>
              <w:kern w:val="2"/>
              <w14:ligatures w14:val="standardContextual"/>
            </w:rPr>
          </w:pPr>
          <w:hyperlink w:anchor="_Toc197272644" w:history="1">
            <w:r w:rsidRPr="000F13BE">
              <w:rPr>
                <w:rStyle w:val="Hyperlink"/>
                <w:noProof/>
              </w:rPr>
              <w:t>3.6.2 Modify the model inputs to include the gaze direction feature</w:t>
            </w:r>
            <w:r>
              <w:rPr>
                <w:noProof/>
                <w:webHidden/>
              </w:rPr>
              <w:tab/>
            </w:r>
            <w:r>
              <w:rPr>
                <w:noProof/>
                <w:webHidden/>
              </w:rPr>
              <w:fldChar w:fldCharType="begin"/>
            </w:r>
            <w:r>
              <w:rPr>
                <w:noProof/>
                <w:webHidden/>
              </w:rPr>
              <w:instrText xml:space="preserve"> PAGEREF _Toc197272644 \h </w:instrText>
            </w:r>
            <w:r>
              <w:rPr>
                <w:noProof/>
                <w:webHidden/>
              </w:rPr>
            </w:r>
            <w:r>
              <w:rPr>
                <w:noProof/>
                <w:webHidden/>
              </w:rPr>
              <w:fldChar w:fldCharType="separate"/>
            </w:r>
            <w:r>
              <w:rPr>
                <w:noProof/>
                <w:webHidden/>
              </w:rPr>
              <w:t>48</w:t>
            </w:r>
            <w:r>
              <w:rPr>
                <w:noProof/>
                <w:webHidden/>
              </w:rPr>
              <w:fldChar w:fldCharType="end"/>
            </w:r>
          </w:hyperlink>
        </w:p>
        <w:p w14:paraId="1A3D92BF" w14:textId="434CE81B" w:rsidR="002155D8" w:rsidRDefault="002155D8">
          <w:pPr>
            <w:pStyle w:val="TOC3"/>
            <w:rPr>
              <w:rFonts w:asciiTheme="minorHAnsi" w:eastAsiaTheme="minorEastAsia" w:hAnsiTheme="minorHAnsi" w:cstheme="minorBidi"/>
              <w:noProof/>
              <w:kern w:val="2"/>
              <w14:ligatures w14:val="standardContextual"/>
            </w:rPr>
          </w:pPr>
          <w:hyperlink w:anchor="_Toc197272645" w:history="1">
            <w:r w:rsidRPr="000F13BE">
              <w:rPr>
                <w:rStyle w:val="Hyperlink"/>
                <w:noProof/>
              </w:rPr>
              <w:t>3.6.3 Re-Train Stage-3</w:t>
            </w:r>
            <w:r>
              <w:rPr>
                <w:noProof/>
                <w:webHidden/>
              </w:rPr>
              <w:tab/>
            </w:r>
            <w:r>
              <w:rPr>
                <w:noProof/>
                <w:webHidden/>
              </w:rPr>
              <w:fldChar w:fldCharType="begin"/>
            </w:r>
            <w:r>
              <w:rPr>
                <w:noProof/>
                <w:webHidden/>
              </w:rPr>
              <w:instrText xml:space="preserve"> PAGEREF _Toc197272645 \h </w:instrText>
            </w:r>
            <w:r>
              <w:rPr>
                <w:noProof/>
                <w:webHidden/>
              </w:rPr>
            </w:r>
            <w:r>
              <w:rPr>
                <w:noProof/>
                <w:webHidden/>
              </w:rPr>
              <w:fldChar w:fldCharType="separate"/>
            </w:r>
            <w:r>
              <w:rPr>
                <w:noProof/>
                <w:webHidden/>
              </w:rPr>
              <w:t>48</w:t>
            </w:r>
            <w:r>
              <w:rPr>
                <w:noProof/>
                <w:webHidden/>
              </w:rPr>
              <w:fldChar w:fldCharType="end"/>
            </w:r>
          </w:hyperlink>
        </w:p>
        <w:p w14:paraId="4733646E" w14:textId="38DB9B13" w:rsidR="002155D8" w:rsidRDefault="002155D8">
          <w:pPr>
            <w:pStyle w:val="TOC2"/>
            <w:rPr>
              <w:rFonts w:asciiTheme="minorHAnsi" w:eastAsiaTheme="minorEastAsia" w:hAnsiTheme="minorHAnsi" w:cstheme="minorBidi"/>
              <w:noProof/>
              <w:kern w:val="2"/>
              <w14:ligatures w14:val="standardContextual"/>
            </w:rPr>
          </w:pPr>
          <w:hyperlink w:anchor="_Toc197272646" w:history="1">
            <w:r w:rsidRPr="000F13BE">
              <w:rPr>
                <w:rStyle w:val="Hyperlink"/>
                <w:noProof/>
              </w:rPr>
              <w:t>3.7 Assess the impact of model choice on Stage-3 outcomes</w:t>
            </w:r>
            <w:r>
              <w:rPr>
                <w:noProof/>
                <w:webHidden/>
              </w:rPr>
              <w:tab/>
            </w:r>
            <w:r>
              <w:rPr>
                <w:noProof/>
                <w:webHidden/>
              </w:rPr>
              <w:fldChar w:fldCharType="begin"/>
            </w:r>
            <w:r>
              <w:rPr>
                <w:noProof/>
                <w:webHidden/>
              </w:rPr>
              <w:instrText xml:space="preserve"> PAGEREF _Toc197272646 \h </w:instrText>
            </w:r>
            <w:r>
              <w:rPr>
                <w:noProof/>
                <w:webHidden/>
              </w:rPr>
            </w:r>
            <w:r>
              <w:rPr>
                <w:noProof/>
                <w:webHidden/>
              </w:rPr>
              <w:fldChar w:fldCharType="separate"/>
            </w:r>
            <w:r>
              <w:rPr>
                <w:noProof/>
                <w:webHidden/>
              </w:rPr>
              <w:t>48</w:t>
            </w:r>
            <w:r>
              <w:rPr>
                <w:noProof/>
                <w:webHidden/>
              </w:rPr>
              <w:fldChar w:fldCharType="end"/>
            </w:r>
          </w:hyperlink>
        </w:p>
        <w:p w14:paraId="19A0AEE6" w14:textId="61EB67CF" w:rsidR="002155D8" w:rsidRDefault="002155D8">
          <w:pPr>
            <w:pStyle w:val="TOC3"/>
            <w:rPr>
              <w:rFonts w:asciiTheme="minorHAnsi" w:eastAsiaTheme="minorEastAsia" w:hAnsiTheme="minorHAnsi" w:cstheme="minorBidi"/>
              <w:noProof/>
              <w:kern w:val="2"/>
              <w14:ligatures w14:val="standardContextual"/>
            </w:rPr>
          </w:pPr>
          <w:hyperlink w:anchor="_Toc197272647" w:history="1">
            <w:r w:rsidRPr="000F13BE">
              <w:rPr>
                <w:rStyle w:val="Hyperlink"/>
                <w:noProof/>
              </w:rPr>
              <w:t>3.7.1 Setup system</w:t>
            </w:r>
            <w:r>
              <w:rPr>
                <w:noProof/>
                <w:webHidden/>
              </w:rPr>
              <w:tab/>
            </w:r>
            <w:r>
              <w:rPr>
                <w:noProof/>
                <w:webHidden/>
              </w:rPr>
              <w:fldChar w:fldCharType="begin"/>
            </w:r>
            <w:r>
              <w:rPr>
                <w:noProof/>
                <w:webHidden/>
              </w:rPr>
              <w:instrText xml:space="preserve"> PAGEREF _Toc197272647 \h </w:instrText>
            </w:r>
            <w:r>
              <w:rPr>
                <w:noProof/>
                <w:webHidden/>
              </w:rPr>
            </w:r>
            <w:r>
              <w:rPr>
                <w:noProof/>
                <w:webHidden/>
              </w:rPr>
              <w:fldChar w:fldCharType="separate"/>
            </w:r>
            <w:r>
              <w:rPr>
                <w:noProof/>
                <w:webHidden/>
              </w:rPr>
              <w:t>49</w:t>
            </w:r>
            <w:r>
              <w:rPr>
                <w:noProof/>
                <w:webHidden/>
              </w:rPr>
              <w:fldChar w:fldCharType="end"/>
            </w:r>
          </w:hyperlink>
        </w:p>
        <w:p w14:paraId="4462665A" w14:textId="4E9F5D82" w:rsidR="002155D8" w:rsidRDefault="002155D8">
          <w:pPr>
            <w:pStyle w:val="TOC3"/>
            <w:rPr>
              <w:rFonts w:asciiTheme="minorHAnsi" w:eastAsiaTheme="minorEastAsia" w:hAnsiTheme="minorHAnsi" w:cstheme="minorBidi"/>
              <w:noProof/>
              <w:kern w:val="2"/>
              <w14:ligatures w14:val="standardContextual"/>
            </w:rPr>
          </w:pPr>
          <w:hyperlink w:anchor="_Toc197272648" w:history="1">
            <w:r w:rsidRPr="000F13BE">
              <w:rPr>
                <w:rStyle w:val="Hyperlink"/>
                <w:noProof/>
              </w:rPr>
              <w:t>3.7.2 Implement MLP model for Stage-3</w:t>
            </w:r>
            <w:r>
              <w:rPr>
                <w:noProof/>
                <w:webHidden/>
              </w:rPr>
              <w:tab/>
            </w:r>
            <w:r>
              <w:rPr>
                <w:noProof/>
                <w:webHidden/>
              </w:rPr>
              <w:fldChar w:fldCharType="begin"/>
            </w:r>
            <w:r>
              <w:rPr>
                <w:noProof/>
                <w:webHidden/>
              </w:rPr>
              <w:instrText xml:space="preserve"> PAGEREF _Toc197272648 \h </w:instrText>
            </w:r>
            <w:r>
              <w:rPr>
                <w:noProof/>
                <w:webHidden/>
              </w:rPr>
            </w:r>
            <w:r>
              <w:rPr>
                <w:noProof/>
                <w:webHidden/>
              </w:rPr>
              <w:fldChar w:fldCharType="separate"/>
            </w:r>
            <w:r>
              <w:rPr>
                <w:noProof/>
                <w:webHidden/>
              </w:rPr>
              <w:t>49</w:t>
            </w:r>
            <w:r>
              <w:rPr>
                <w:noProof/>
                <w:webHidden/>
              </w:rPr>
              <w:fldChar w:fldCharType="end"/>
            </w:r>
          </w:hyperlink>
        </w:p>
        <w:p w14:paraId="0DFD5866" w14:textId="609B1816" w:rsidR="002155D8" w:rsidRDefault="002155D8">
          <w:pPr>
            <w:pStyle w:val="TOC3"/>
            <w:rPr>
              <w:rFonts w:asciiTheme="minorHAnsi" w:eastAsiaTheme="minorEastAsia" w:hAnsiTheme="minorHAnsi" w:cstheme="minorBidi"/>
              <w:noProof/>
              <w:kern w:val="2"/>
              <w14:ligatures w14:val="standardContextual"/>
            </w:rPr>
          </w:pPr>
          <w:hyperlink w:anchor="_Toc197272649" w:history="1">
            <w:r w:rsidRPr="000F13BE">
              <w:rPr>
                <w:rStyle w:val="Hyperlink"/>
                <w:noProof/>
              </w:rPr>
              <w:t>3.7.3 Run Experiment with MLP Model Architecture</w:t>
            </w:r>
            <w:r>
              <w:rPr>
                <w:noProof/>
                <w:webHidden/>
              </w:rPr>
              <w:tab/>
            </w:r>
            <w:r>
              <w:rPr>
                <w:noProof/>
                <w:webHidden/>
              </w:rPr>
              <w:fldChar w:fldCharType="begin"/>
            </w:r>
            <w:r>
              <w:rPr>
                <w:noProof/>
                <w:webHidden/>
              </w:rPr>
              <w:instrText xml:space="preserve"> PAGEREF _Toc197272649 \h </w:instrText>
            </w:r>
            <w:r>
              <w:rPr>
                <w:noProof/>
                <w:webHidden/>
              </w:rPr>
            </w:r>
            <w:r>
              <w:rPr>
                <w:noProof/>
                <w:webHidden/>
              </w:rPr>
              <w:fldChar w:fldCharType="separate"/>
            </w:r>
            <w:r>
              <w:rPr>
                <w:noProof/>
                <w:webHidden/>
              </w:rPr>
              <w:t>49</w:t>
            </w:r>
            <w:r>
              <w:rPr>
                <w:noProof/>
                <w:webHidden/>
              </w:rPr>
              <w:fldChar w:fldCharType="end"/>
            </w:r>
          </w:hyperlink>
        </w:p>
        <w:p w14:paraId="4B350264" w14:textId="5359035F" w:rsidR="002155D8" w:rsidRDefault="002155D8">
          <w:pPr>
            <w:pStyle w:val="TOC2"/>
            <w:rPr>
              <w:rFonts w:asciiTheme="minorHAnsi" w:eastAsiaTheme="minorEastAsia" w:hAnsiTheme="minorHAnsi" w:cstheme="minorBidi"/>
              <w:noProof/>
              <w:kern w:val="2"/>
              <w14:ligatures w14:val="standardContextual"/>
            </w:rPr>
          </w:pPr>
          <w:hyperlink w:anchor="_Toc197272650" w:history="1">
            <w:r w:rsidRPr="000F13BE">
              <w:rPr>
                <w:rStyle w:val="Hyperlink"/>
                <w:noProof/>
              </w:rPr>
              <w:t>3.8 Setup and configure Stage-1 and Stage-2</w:t>
            </w:r>
            <w:r>
              <w:rPr>
                <w:noProof/>
                <w:webHidden/>
              </w:rPr>
              <w:tab/>
            </w:r>
            <w:r>
              <w:rPr>
                <w:noProof/>
                <w:webHidden/>
              </w:rPr>
              <w:fldChar w:fldCharType="begin"/>
            </w:r>
            <w:r>
              <w:rPr>
                <w:noProof/>
                <w:webHidden/>
              </w:rPr>
              <w:instrText xml:space="preserve"> PAGEREF _Toc197272650 \h </w:instrText>
            </w:r>
            <w:r>
              <w:rPr>
                <w:noProof/>
                <w:webHidden/>
              </w:rPr>
            </w:r>
            <w:r>
              <w:rPr>
                <w:noProof/>
                <w:webHidden/>
              </w:rPr>
              <w:fldChar w:fldCharType="separate"/>
            </w:r>
            <w:r>
              <w:rPr>
                <w:noProof/>
                <w:webHidden/>
              </w:rPr>
              <w:t>50</w:t>
            </w:r>
            <w:r>
              <w:rPr>
                <w:noProof/>
                <w:webHidden/>
              </w:rPr>
              <w:fldChar w:fldCharType="end"/>
            </w:r>
          </w:hyperlink>
        </w:p>
        <w:p w14:paraId="4BA99F27" w14:textId="50991BBC" w:rsidR="002155D8" w:rsidRDefault="002155D8">
          <w:pPr>
            <w:pStyle w:val="TOC3"/>
            <w:rPr>
              <w:rFonts w:asciiTheme="minorHAnsi" w:eastAsiaTheme="minorEastAsia" w:hAnsiTheme="minorHAnsi" w:cstheme="minorBidi"/>
              <w:noProof/>
              <w:kern w:val="2"/>
              <w14:ligatures w14:val="standardContextual"/>
            </w:rPr>
          </w:pPr>
          <w:hyperlink w:anchor="_Toc197272651" w:history="1">
            <w:r w:rsidRPr="000F13BE">
              <w:rPr>
                <w:rStyle w:val="Hyperlink"/>
                <w:noProof/>
              </w:rPr>
              <w:t>3.8.1 Perform pointing direction estimation (Stage-1)</w:t>
            </w:r>
            <w:r>
              <w:rPr>
                <w:noProof/>
                <w:webHidden/>
              </w:rPr>
              <w:tab/>
            </w:r>
            <w:r>
              <w:rPr>
                <w:noProof/>
                <w:webHidden/>
              </w:rPr>
              <w:fldChar w:fldCharType="begin"/>
            </w:r>
            <w:r>
              <w:rPr>
                <w:noProof/>
                <w:webHidden/>
              </w:rPr>
              <w:instrText xml:space="preserve"> PAGEREF _Toc197272651 \h </w:instrText>
            </w:r>
            <w:r>
              <w:rPr>
                <w:noProof/>
                <w:webHidden/>
              </w:rPr>
            </w:r>
            <w:r>
              <w:rPr>
                <w:noProof/>
                <w:webHidden/>
              </w:rPr>
              <w:fldChar w:fldCharType="separate"/>
            </w:r>
            <w:r>
              <w:rPr>
                <w:noProof/>
                <w:webHidden/>
              </w:rPr>
              <w:t>50</w:t>
            </w:r>
            <w:r>
              <w:rPr>
                <w:noProof/>
                <w:webHidden/>
              </w:rPr>
              <w:fldChar w:fldCharType="end"/>
            </w:r>
          </w:hyperlink>
        </w:p>
        <w:p w14:paraId="454B796E" w14:textId="1AA0B555" w:rsidR="002155D8" w:rsidRDefault="002155D8">
          <w:pPr>
            <w:pStyle w:val="TOC3"/>
            <w:rPr>
              <w:rFonts w:asciiTheme="minorHAnsi" w:eastAsiaTheme="minorEastAsia" w:hAnsiTheme="minorHAnsi" w:cstheme="minorBidi"/>
              <w:noProof/>
              <w:kern w:val="2"/>
              <w14:ligatures w14:val="standardContextual"/>
            </w:rPr>
          </w:pPr>
          <w:hyperlink w:anchor="_Toc197272652" w:history="1">
            <w:r w:rsidRPr="000F13BE">
              <w:rPr>
                <w:rStyle w:val="Hyperlink"/>
                <w:noProof/>
              </w:rPr>
              <w:t>3.8.2 Stage-1 Architecture</w:t>
            </w:r>
            <w:r>
              <w:rPr>
                <w:noProof/>
                <w:webHidden/>
              </w:rPr>
              <w:tab/>
            </w:r>
            <w:r>
              <w:rPr>
                <w:noProof/>
                <w:webHidden/>
              </w:rPr>
              <w:fldChar w:fldCharType="begin"/>
            </w:r>
            <w:r>
              <w:rPr>
                <w:noProof/>
                <w:webHidden/>
              </w:rPr>
              <w:instrText xml:space="preserve"> PAGEREF _Toc197272652 \h </w:instrText>
            </w:r>
            <w:r>
              <w:rPr>
                <w:noProof/>
                <w:webHidden/>
              </w:rPr>
            </w:r>
            <w:r>
              <w:rPr>
                <w:noProof/>
                <w:webHidden/>
              </w:rPr>
              <w:fldChar w:fldCharType="separate"/>
            </w:r>
            <w:r>
              <w:rPr>
                <w:noProof/>
                <w:webHidden/>
              </w:rPr>
              <w:t>51</w:t>
            </w:r>
            <w:r>
              <w:rPr>
                <w:noProof/>
                <w:webHidden/>
              </w:rPr>
              <w:fldChar w:fldCharType="end"/>
            </w:r>
          </w:hyperlink>
        </w:p>
        <w:p w14:paraId="7B7E37C4" w14:textId="33077421" w:rsidR="002155D8" w:rsidRDefault="002155D8">
          <w:pPr>
            <w:pStyle w:val="TOC3"/>
            <w:rPr>
              <w:rFonts w:asciiTheme="minorHAnsi" w:eastAsiaTheme="minorEastAsia" w:hAnsiTheme="minorHAnsi" w:cstheme="minorBidi"/>
              <w:noProof/>
              <w:kern w:val="2"/>
              <w14:ligatures w14:val="standardContextual"/>
            </w:rPr>
          </w:pPr>
          <w:hyperlink w:anchor="_Toc197272653" w:history="1">
            <w:r w:rsidRPr="000F13BE">
              <w:rPr>
                <w:rStyle w:val="Hyperlink"/>
                <w:noProof/>
              </w:rPr>
              <w:t>3.8.3 Deploy Stage-1</w:t>
            </w:r>
            <w:r>
              <w:rPr>
                <w:noProof/>
                <w:webHidden/>
              </w:rPr>
              <w:tab/>
            </w:r>
            <w:r>
              <w:rPr>
                <w:noProof/>
                <w:webHidden/>
              </w:rPr>
              <w:fldChar w:fldCharType="begin"/>
            </w:r>
            <w:r>
              <w:rPr>
                <w:noProof/>
                <w:webHidden/>
              </w:rPr>
              <w:instrText xml:space="preserve"> PAGEREF _Toc197272653 \h </w:instrText>
            </w:r>
            <w:r>
              <w:rPr>
                <w:noProof/>
                <w:webHidden/>
              </w:rPr>
            </w:r>
            <w:r>
              <w:rPr>
                <w:noProof/>
                <w:webHidden/>
              </w:rPr>
              <w:fldChar w:fldCharType="separate"/>
            </w:r>
            <w:r>
              <w:rPr>
                <w:noProof/>
                <w:webHidden/>
              </w:rPr>
              <w:t>51</w:t>
            </w:r>
            <w:r>
              <w:rPr>
                <w:noProof/>
                <w:webHidden/>
              </w:rPr>
              <w:fldChar w:fldCharType="end"/>
            </w:r>
          </w:hyperlink>
        </w:p>
        <w:p w14:paraId="342E4CFF" w14:textId="3A1E8842" w:rsidR="002155D8" w:rsidRDefault="002155D8">
          <w:pPr>
            <w:pStyle w:val="TOC3"/>
            <w:rPr>
              <w:rFonts w:asciiTheme="minorHAnsi" w:eastAsiaTheme="minorEastAsia" w:hAnsiTheme="minorHAnsi" w:cstheme="minorBidi"/>
              <w:noProof/>
              <w:kern w:val="2"/>
              <w14:ligatures w14:val="standardContextual"/>
            </w:rPr>
          </w:pPr>
          <w:hyperlink w:anchor="_Toc197272654" w:history="1">
            <w:r w:rsidRPr="000F13BE">
              <w:rPr>
                <w:rStyle w:val="Hyperlink"/>
                <w:noProof/>
              </w:rPr>
              <w:t>3.8.4 Perform device detection &amp; localization (Stage-2)</w:t>
            </w:r>
            <w:r>
              <w:rPr>
                <w:noProof/>
                <w:webHidden/>
              </w:rPr>
              <w:tab/>
            </w:r>
            <w:r>
              <w:rPr>
                <w:noProof/>
                <w:webHidden/>
              </w:rPr>
              <w:fldChar w:fldCharType="begin"/>
            </w:r>
            <w:r>
              <w:rPr>
                <w:noProof/>
                <w:webHidden/>
              </w:rPr>
              <w:instrText xml:space="preserve"> PAGEREF _Toc197272654 \h </w:instrText>
            </w:r>
            <w:r>
              <w:rPr>
                <w:noProof/>
                <w:webHidden/>
              </w:rPr>
            </w:r>
            <w:r>
              <w:rPr>
                <w:noProof/>
                <w:webHidden/>
              </w:rPr>
              <w:fldChar w:fldCharType="separate"/>
            </w:r>
            <w:r>
              <w:rPr>
                <w:noProof/>
                <w:webHidden/>
              </w:rPr>
              <w:t>51</w:t>
            </w:r>
            <w:r>
              <w:rPr>
                <w:noProof/>
                <w:webHidden/>
              </w:rPr>
              <w:fldChar w:fldCharType="end"/>
            </w:r>
          </w:hyperlink>
        </w:p>
        <w:p w14:paraId="6F4C909A" w14:textId="4914CF9D" w:rsidR="002155D8" w:rsidRDefault="002155D8">
          <w:pPr>
            <w:pStyle w:val="TOC3"/>
            <w:rPr>
              <w:rFonts w:asciiTheme="minorHAnsi" w:eastAsiaTheme="minorEastAsia" w:hAnsiTheme="minorHAnsi" w:cstheme="minorBidi"/>
              <w:noProof/>
              <w:kern w:val="2"/>
              <w14:ligatures w14:val="standardContextual"/>
            </w:rPr>
          </w:pPr>
          <w:hyperlink w:anchor="_Toc197272655" w:history="1">
            <w:r w:rsidRPr="000F13BE">
              <w:rPr>
                <w:rStyle w:val="Hyperlink"/>
                <w:noProof/>
              </w:rPr>
              <w:t>3.8.5 Keypoints Detection Model</w:t>
            </w:r>
            <w:r>
              <w:rPr>
                <w:noProof/>
                <w:webHidden/>
              </w:rPr>
              <w:tab/>
            </w:r>
            <w:r>
              <w:rPr>
                <w:noProof/>
                <w:webHidden/>
              </w:rPr>
              <w:fldChar w:fldCharType="begin"/>
            </w:r>
            <w:r>
              <w:rPr>
                <w:noProof/>
                <w:webHidden/>
              </w:rPr>
              <w:instrText xml:space="preserve"> PAGEREF _Toc197272655 \h </w:instrText>
            </w:r>
            <w:r>
              <w:rPr>
                <w:noProof/>
                <w:webHidden/>
              </w:rPr>
            </w:r>
            <w:r>
              <w:rPr>
                <w:noProof/>
                <w:webHidden/>
              </w:rPr>
              <w:fldChar w:fldCharType="separate"/>
            </w:r>
            <w:r>
              <w:rPr>
                <w:noProof/>
                <w:webHidden/>
              </w:rPr>
              <w:t>51</w:t>
            </w:r>
            <w:r>
              <w:rPr>
                <w:noProof/>
                <w:webHidden/>
              </w:rPr>
              <w:fldChar w:fldCharType="end"/>
            </w:r>
          </w:hyperlink>
        </w:p>
        <w:p w14:paraId="67544619" w14:textId="157815B1" w:rsidR="002155D8" w:rsidRDefault="002155D8">
          <w:pPr>
            <w:pStyle w:val="TOC3"/>
            <w:rPr>
              <w:rFonts w:asciiTheme="minorHAnsi" w:eastAsiaTheme="minorEastAsia" w:hAnsiTheme="minorHAnsi" w:cstheme="minorBidi"/>
              <w:noProof/>
              <w:kern w:val="2"/>
              <w14:ligatures w14:val="standardContextual"/>
            </w:rPr>
          </w:pPr>
          <w:hyperlink w:anchor="_Toc197272656" w:history="1">
            <w:r w:rsidRPr="000F13BE">
              <w:rPr>
                <w:rStyle w:val="Hyperlink"/>
                <w:noProof/>
              </w:rPr>
              <w:t>3.8.6 Object Detection Model</w:t>
            </w:r>
            <w:r>
              <w:rPr>
                <w:noProof/>
                <w:webHidden/>
              </w:rPr>
              <w:tab/>
            </w:r>
            <w:r>
              <w:rPr>
                <w:noProof/>
                <w:webHidden/>
              </w:rPr>
              <w:fldChar w:fldCharType="begin"/>
            </w:r>
            <w:r>
              <w:rPr>
                <w:noProof/>
                <w:webHidden/>
              </w:rPr>
              <w:instrText xml:space="preserve"> PAGEREF _Toc197272656 \h </w:instrText>
            </w:r>
            <w:r>
              <w:rPr>
                <w:noProof/>
                <w:webHidden/>
              </w:rPr>
            </w:r>
            <w:r>
              <w:rPr>
                <w:noProof/>
                <w:webHidden/>
              </w:rPr>
              <w:fldChar w:fldCharType="separate"/>
            </w:r>
            <w:r>
              <w:rPr>
                <w:noProof/>
                <w:webHidden/>
              </w:rPr>
              <w:t>52</w:t>
            </w:r>
            <w:r>
              <w:rPr>
                <w:noProof/>
                <w:webHidden/>
              </w:rPr>
              <w:fldChar w:fldCharType="end"/>
            </w:r>
          </w:hyperlink>
        </w:p>
        <w:p w14:paraId="27122B7D" w14:textId="086666C7" w:rsidR="002155D8" w:rsidRDefault="002155D8">
          <w:pPr>
            <w:pStyle w:val="TOC3"/>
            <w:rPr>
              <w:rFonts w:asciiTheme="minorHAnsi" w:eastAsiaTheme="minorEastAsia" w:hAnsiTheme="minorHAnsi" w:cstheme="minorBidi"/>
              <w:noProof/>
              <w:kern w:val="2"/>
              <w14:ligatures w14:val="standardContextual"/>
            </w:rPr>
          </w:pPr>
          <w:hyperlink w:anchor="_Toc197272657" w:history="1">
            <w:r w:rsidRPr="000F13BE">
              <w:rPr>
                <w:rStyle w:val="Hyperlink"/>
                <w:noProof/>
              </w:rPr>
              <w:t>3.8.7 Depth Estimation Model</w:t>
            </w:r>
            <w:r>
              <w:rPr>
                <w:noProof/>
                <w:webHidden/>
              </w:rPr>
              <w:tab/>
            </w:r>
            <w:r>
              <w:rPr>
                <w:noProof/>
                <w:webHidden/>
              </w:rPr>
              <w:fldChar w:fldCharType="begin"/>
            </w:r>
            <w:r>
              <w:rPr>
                <w:noProof/>
                <w:webHidden/>
              </w:rPr>
              <w:instrText xml:space="preserve"> PAGEREF _Toc197272657 \h </w:instrText>
            </w:r>
            <w:r>
              <w:rPr>
                <w:noProof/>
                <w:webHidden/>
              </w:rPr>
            </w:r>
            <w:r>
              <w:rPr>
                <w:noProof/>
                <w:webHidden/>
              </w:rPr>
              <w:fldChar w:fldCharType="separate"/>
            </w:r>
            <w:r>
              <w:rPr>
                <w:noProof/>
                <w:webHidden/>
              </w:rPr>
              <w:t>52</w:t>
            </w:r>
            <w:r>
              <w:rPr>
                <w:noProof/>
                <w:webHidden/>
              </w:rPr>
              <w:fldChar w:fldCharType="end"/>
            </w:r>
          </w:hyperlink>
        </w:p>
        <w:p w14:paraId="7F1B1E4B" w14:textId="4C892D7B" w:rsidR="002155D8" w:rsidRDefault="002155D8">
          <w:pPr>
            <w:pStyle w:val="TOC2"/>
            <w:rPr>
              <w:rFonts w:asciiTheme="minorHAnsi" w:eastAsiaTheme="minorEastAsia" w:hAnsiTheme="minorHAnsi" w:cstheme="minorBidi"/>
              <w:noProof/>
              <w:kern w:val="2"/>
              <w14:ligatures w14:val="standardContextual"/>
            </w:rPr>
          </w:pPr>
          <w:hyperlink w:anchor="_Toc197272658" w:history="1">
            <w:r w:rsidRPr="000F13BE">
              <w:rPr>
                <w:rStyle w:val="Hyperlink"/>
                <w:noProof/>
              </w:rPr>
              <w:t>3.9 Build a single pipeline connecting all stages</w:t>
            </w:r>
            <w:r>
              <w:rPr>
                <w:noProof/>
                <w:webHidden/>
              </w:rPr>
              <w:tab/>
            </w:r>
            <w:r>
              <w:rPr>
                <w:noProof/>
                <w:webHidden/>
              </w:rPr>
              <w:fldChar w:fldCharType="begin"/>
            </w:r>
            <w:r>
              <w:rPr>
                <w:noProof/>
                <w:webHidden/>
              </w:rPr>
              <w:instrText xml:space="preserve"> PAGEREF _Toc197272658 \h </w:instrText>
            </w:r>
            <w:r>
              <w:rPr>
                <w:noProof/>
                <w:webHidden/>
              </w:rPr>
            </w:r>
            <w:r>
              <w:rPr>
                <w:noProof/>
                <w:webHidden/>
              </w:rPr>
              <w:fldChar w:fldCharType="separate"/>
            </w:r>
            <w:r>
              <w:rPr>
                <w:noProof/>
                <w:webHidden/>
              </w:rPr>
              <w:t>54</w:t>
            </w:r>
            <w:r>
              <w:rPr>
                <w:noProof/>
                <w:webHidden/>
              </w:rPr>
              <w:fldChar w:fldCharType="end"/>
            </w:r>
          </w:hyperlink>
        </w:p>
        <w:p w14:paraId="4E6612D0" w14:textId="503991BA" w:rsidR="002155D8" w:rsidRDefault="002155D8">
          <w:pPr>
            <w:pStyle w:val="TOC3"/>
            <w:rPr>
              <w:rFonts w:asciiTheme="minorHAnsi" w:eastAsiaTheme="minorEastAsia" w:hAnsiTheme="minorHAnsi" w:cstheme="minorBidi"/>
              <w:noProof/>
              <w:kern w:val="2"/>
              <w14:ligatures w14:val="standardContextual"/>
            </w:rPr>
          </w:pPr>
          <w:hyperlink w:anchor="_Toc197272659" w:history="1">
            <w:r w:rsidRPr="000F13BE">
              <w:rPr>
                <w:rStyle w:val="Hyperlink"/>
                <w:noProof/>
              </w:rPr>
              <w:t>3.9.1. End-to-End Architecture</w:t>
            </w:r>
            <w:r>
              <w:rPr>
                <w:noProof/>
                <w:webHidden/>
              </w:rPr>
              <w:tab/>
            </w:r>
            <w:r>
              <w:rPr>
                <w:noProof/>
                <w:webHidden/>
              </w:rPr>
              <w:fldChar w:fldCharType="begin"/>
            </w:r>
            <w:r>
              <w:rPr>
                <w:noProof/>
                <w:webHidden/>
              </w:rPr>
              <w:instrText xml:space="preserve"> PAGEREF _Toc197272659 \h </w:instrText>
            </w:r>
            <w:r>
              <w:rPr>
                <w:noProof/>
                <w:webHidden/>
              </w:rPr>
            </w:r>
            <w:r>
              <w:rPr>
                <w:noProof/>
                <w:webHidden/>
              </w:rPr>
              <w:fldChar w:fldCharType="separate"/>
            </w:r>
            <w:r>
              <w:rPr>
                <w:noProof/>
                <w:webHidden/>
              </w:rPr>
              <w:t>54</w:t>
            </w:r>
            <w:r>
              <w:rPr>
                <w:noProof/>
                <w:webHidden/>
              </w:rPr>
              <w:fldChar w:fldCharType="end"/>
            </w:r>
          </w:hyperlink>
        </w:p>
        <w:p w14:paraId="3CECA13C" w14:textId="6E30B479" w:rsidR="002155D8" w:rsidRDefault="002155D8">
          <w:pPr>
            <w:pStyle w:val="TOC3"/>
            <w:rPr>
              <w:rFonts w:asciiTheme="minorHAnsi" w:eastAsiaTheme="minorEastAsia" w:hAnsiTheme="minorHAnsi" w:cstheme="minorBidi"/>
              <w:noProof/>
              <w:kern w:val="2"/>
              <w14:ligatures w14:val="standardContextual"/>
            </w:rPr>
          </w:pPr>
          <w:hyperlink w:anchor="_Toc197272660" w:history="1">
            <w:r w:rsidRPr="000F13BE">
              <w:rPr>
                <w:rStyle w:val="Hyperlink"/>
                <w:noProof/>
              </w:rPr>
              <w:t>3.9.2 Setup system</w:t>
            </w:r>
            <w:r>
              <w:rPr>
                <w:noProof/>
                <w:webHidden/>
              </w:rPr>
              <w:tab/>
            </w:r>
            <w:r>
              <w:rPr>
                <w:noProof/>
                <w:webHidden/>
              </w:rPr>
              <w:fldChar w:fldCharType="begin"/>
            </w:r>
            <w:r>
              <w:rPr>
                <w:noProof/>
                <w:webHidden/>
              </w:rPr>
              <w:instrText xml:space="preserve"> PAGEREF _Toc197272660 \h </w:instrText>
            </w:r>
            <w:r>
              <w:rPr>
                <w:noProof/>
                <w:webHidden/>
              </w:rPr>
            </w:r>
            <w:r>
              <w:rPr>
                <w:noProof/>
                <w:webHidden/>
              </w:rPr>
              <w:fldChar w:fldCharType="separate"/>
            </w:r>
            <w:r>
              <w:rPr>
                <w:noProof/>
                <w:webHidden/>
              </w:rPr>
              <w:t>54</w:t>
            </w:r>
            <w:r>
              <w:rPr>
                <w:noProof/>
                <w:webHidden/>
              </w:rPr>
              <w:fldChar w:fldCharType="end"/>
            </w:r>
          </w:hyperlink>
        </w:p>
        <w:p w14:paraId="5CF2554F" w14:textId="7CFF2587" w:rsidR="002155D8" w:rsidRDefault="002155D8">
          <w:pPr>
            <w:pStyle w:val="TOC2"/>
            <w:rPr>
              <w:rFonts w:asciiTheme="minorHAnsi" w:eastAsiaTheme="minorEastAsia" w:hAnsiTheme="minorHAnsi" w:cstheme="minorBidi"/>
              <w:noProof/>
              <w:kern w:val="2"/>
              <w14:ligatures w14:val="standardContextual"/>
            </w:rPr>
          </w:pPr>
          <w:hyperlink w:anchor="_Toc197272661" w:history="1">
            <w:r w:rsidRPr="000F13BE">
              <w:rPr>
                <w:rStyle w:val="Hyperlink"/>
                <w:noProof/>
              </w:rPr>
              <w:t>3.10 Test End-to-End Pipeline using real-world videos</w:t>
            </w:r>
            <w:r>
              <w:rPr>
                <w:noProof/>
                <w:webHidden/>
              </w:rPr>
              <w:tab/>
            </w:r>
            <w:r>
              <w:rPr>
                <w:noProof/>
                <w:webHidden/>
              </w:rPr>
              <w:fldChar w:fldCharType="begin"/>
            </w:r>
            <w:r>
              <w:rPr>
                <w:noProof/>
                <w:webHidden/>
              </w:rPr>
              <w:instrText xml:space="preserve"> PAGEREF _Toc197272661 \h </w:instrText>
            </w:r>
            <w:r>
              <w:rPr>
                <w:noProof/>
                <w:webHidden/>
              </w:rPr>
            </w:r>
            <w:r>
              <w:rPr>
                <w:noProof/>
                <w:webHidden/>
              </w:rPr>
              <w:fldChar w:fldCharType="separate"/>
            </w:r>
            <w:r>
              <w:rPr>
                <w:noProof/>
                <w:webHidden/>
              </w:rPr>
              <w:t>55</w:t>
            </w:r>
            <w:r>
              <w:rPr>
                <w:noProof/>
                <w:webHidden/>
              </w:rPr>
              <w:fldChar w:fldCharType="end"/>
            </w:r>
          </w:hyperlink>
        </w:p>
        <w:p w14:paraId="57BFA1B9" w14:textId="7EBA1CDF" w:rsidR="002155D8" w:rsidRDefault="002155D8">
          <w:pPr>
            <w:pStyle w:val="TOC2"/>
            <w:rPr>
              <w:rFonts w:asciiTheme="minorHAnsi" w:eastAsiaTheme="minorEastAsia" w:hAnsiTheme="minorHAnsi" w:cstheme="minorBidi"/>
              <w:noProof/>
              <w:kern w:val="2"/>
              <w14:ligatures w14:val="standardContextual"/>
            </w:rPr>
          </w:pPr>
          <w:hyperlink w:anchor="_Toc197272662" w:history="1">
            <w:r w:rsidRPr="000F13BE">
              <w:rPr>
                <w:rStyle w:val="Hyperlink"/>
                <w:noProof/>
              </w:rPr>
              <w:t>3.11 Summary</w:t>
            </w:r>
            <w:r>
              <w:rPr>
                <w:noProof/>
                <w:webHidden/>
              </w:rPr>
              <w:tab/>
            </w:r>
            <w:r>
              <w:rPr>
                <w:noProof/>
                <w:webHidden/>
              </w:rPr>
              <w:fldChar w:fldCharType="begin"/>
            </w:r>
            <w:r>
              <w:rPr>
                <w:noProof/>
                <w:webHidden/>
              </w:rPr>
              <w:instrText xml:space="preserve"> PAGEREF _Toc197272662 \h </w:instrText>
            </w:r>
            <w:r>
              <w:rPr>
                <w:noProof/>
                <w:webHidden/>
              </w:rPr>
            </w:r>
            <w:r>
              <w:rPr>
                <w:noProof/>
                <w:webHidden/>
              </w:rPr>
              <w:fldChar w:fldCharType="separate"/>
            </w:r>
            <w:r>
              <w:rPr>
                <w:noProof/>
                <w:webHidden/>
              </w:rPr>
              <w:t>56</w:t>
            </w:r>
            <w:r>
              <w:rPr>
                <w:noProof/>
                <w:webHidden/>
              </w:rPr>
              <w:fldChar w:fldCharType="end"/>
            </w:r>
          </w:hyperlink>
        </w:p>
        <w:p w14:paraId="6DAC10DE" w14:textId="035F032C" w:rsidR="002155D8" w:rsidRDefault="002155D8">
          <w:pPr>
            <w:pStyle w:val="TOC1"/>
            <w:rPr>
              <w:rFonts w:asciiTheme="minorHAnsi" w:eastAsiaTheme="minorEastAsia" w:hAnsiTheme="minorHAnsi" w:cstheme="minorBidi"/>
              <w:kern w:val="2"/>
              <w14:ligatures w14:val="standardContextual"/>
            </w:rPr>
          </w:pPr>
          <w:hyperlink w:anchor="_Toc197272663" w:history="1">
            <w:r w:rsidRPr="000F13BE">
              <w:rPr>
                <w:rStyle w:val="Hyperlink"/>
              </w:rPr>
              <w:t>Chapter 4—Results</w:t>
            </w:r>
            <w:r>
              <w:rPr>
                <w:webHidden/>
              </w:rPr>
              <w:tab/>
            </w:r>
            <w:r>
              <w:rPr>
                <w:webHidden/>
              </w:rPr>
              <w:fldChar w:fldCharType="begin"/>
            </w:r>
            <w:r>
              <w:rPr>
                <w:webHidden/>
              </w:rPr>
              <w:instrText xml:space="preserve"> PAGEREF _Toc197272663 \h </w:instrText>
            </w:r>
            <w:r>
              <w:rPr>
                <w:webHidden/>
              </w:rPr>
            </w:r>
            <w:r>
              <w:rPr>
                <w:webHidden/>
              </w:rPr>
              <w:fldChar w:fldCharType="separate"/>
            </w:r>
            <w:r>
              <w:rPr>
                <w:webHidden/>
              </w:rPr>
              <w:t>57</w:t>
            </w:r>
            <w:r>
              <w:rPr>
                <w:webHidden/>
              </w:rPr>
              <w:fldChar w:fldCharType="end"/>
            </w:r>
          </w:hyperlink>
        </w:p>
        <w:p w14:paraId="7D100C9B" w14:textId="2491BABC" w:rsidR="002155D8" w:rsidRDefault="002155D8">
          <w:pPr>
            <w:pStyle w:val="TOC2"/>
            <w:rPr>
              <w:rFonts w:asciiTheme="minorHAnsi" w:eastAsiaTheme="minorEastAsia" w:hAnsiTheme="minorHAnsi" w:cstheme="minorBidi"/>
              <w:noProof/>
              <w:kern w:val="2"/>
              <w14:ligatures w14:val="standardContextual"/>
            </w:rPr>
          </w:pPr>
          <w:hyperlink w:anchor="_Toc197272664" w:history="1">
            <w:r w:rsidRPr="000F13BE">
              <w:rPr>
                <w:rStyle w:val="Hyperlink"/>
                <w:noProof/>
              </w:rPr>
              <w:t>4.1 Introduction</w:t>
            </w:r>
            <w:r>
              <w:rPr>
                <w:noProof/>
                <w:webHidden/>
              </w:rPr>
              <w:tab/>
            </w:r>
            <w:r>
              <w:rPr>
                <w:noProof/>
                <w:webHidden/>
              </w:rPr>
              <w:fldChar w:fldCharType="begin"/>
            </w:r>
            <w:r>
              <w:rPr>
                <w:noProof/>
                <w:webHidden/>
              </w:rPr>
              <w:instrText xml:space="preserve"> PAGEREF _Toc197272664 \h </w:instrText>
            </w:r>
            <w:r>
              <w:rPr>
                <w:noProof/>
                <w:webHidden/>
              </w:rPr>
            </w:r>
            <w:r>
              <w:rPr>
                <w:noProof/>
                <w:webHidden/>
              </w:rPr>
              <w:fldChar w:fldCharType="separate"/>
            </w:r>
            <w:r>
              <w:rPr>
                <w:noProof/>
                <w:webHidden/>
              </w:rPr>
              <w:t>57</w:t>
            </w:r>
            <w:r>
              <w:rPr>
                <w:noProof/>
                <w:webHidden/>
              </w:rPr>
              <w:fldChar w:fldCharType="end"/>
            </w:r>
          </w:hyperlink>
        </w:p>
        <w:p w14:paraId="6BC08F2A" w14:textId="12101067" w:rsidR="002155D8" w:rsidRDefault="002155D8">
          <w:pPr>
            <w:pStyle w:val="TOC2"/>
            <w:rPr>
              <w:rFonts w:asciiTheme="minorHAnsi" w:eastAsiaTheme="minorEastAsia" w:hAnsiTheme="minorHAnsi" w:cstheme="minorBidi"/>
              <w:noProof/>
              <w:kern w:val="2"/>
              <w14:ligatures w14:val="standardContextual"/>
            </w:rPr>
          </w:pPr>
          <w:hyperlink w:anchor="_Toc197272665" w:history="1">
            <w:r w:rsidRPr="000F13BE">
              <w:rPr>
                <w:rStyle w:val="Hyperlink"/>
                <w:noProof/>
              </w:rPr>
              <w:t>4.2 Method One: Transformer</w:t>
            </w:r>
            <w:r>
              <w:rPr>
                <w:noProof/>
                <w:webHidden/>
              </w:rPr>
              <w:tab/>
            </w:r>
            <w:r>
              <w:rPr>
                <w:noProof/>
                <w:webHidden/>
              </w:rPr>
              <w:fldChar w:fldCharType="begin"/>
            </w:r>
            <w:r>
              <w:rPr>
                <w:noProof/>
                <w:webHidden/>
              </w:rPr>
              <w:instrText xml:space="preserve"> PAGEREF _Toc197272665 \h </w:instrText>
            </w:r>
            <w:r>
              <w:rPr>
                <w:noProof/>
                <w:webHidden/>
              </w:rPr>
            </w:r>
            <w:r>
              <w:rPr>
                <w:noProof/>
                <w:webHidden/>
              </w:rPr>
              <w:fldChar w:fldCharType="separate"/>
            </w:r>
            <w:r>
              <w:rPr>
                <w:noProof/>
                <w:webHidden/>
              </w:rPr>
              <w:t>58</w:t>
            </w:r>
            <w:r>
              <w:rPr>
                <w:noProof/>
                <w:webHidden/>
              </w:rPr>
              <w:fldChar w:fldCharType="end"/>
            </w:r>
          </w:hyperlink>
        </w:p>
        <w:p w14:paraId="55413E02" w14:textId="3CA51BDB" w:rsidR="002155D8" w:rsidRDefault="002155D8">
          <w:pPr>
            <w:pStyle w:val="TOC3"/>
            <w:rPr>
              <w:rFonts w:asciiTheme="minorHAnsi" w:eastAsiaTheme="minorEastAsia" w:hAnsiTheme="minorHAnsi" w:cstheme="minorBidi"/>
              <w:noProof/>
              <w:kern w:val="2"/>
              <w14:ligatures w14:val="standardContextual"/>
            </w:rPr>
          </w:pPr>
          <w:hyperlink w:anchor="_Toc197272666" w:history="1">
            <w:r w:rsidRPr="000F13BE">
              <w:rPr>
                <w:rStyle w:val="Hyperlink"/>
                <w:noProof/>
              </w:rPr>
              <w:t>4.2.1 Test Results</w:t>
            </w:r>
            <w:r>
              <w:rPr>
                <w:noProof/>
                <w:webHidden/>
              </w:rPr>
              <w:tab/>
            </w:r>
            <w:r>
              <w:rPr>
                <w:noProof/>
                <w:webHidden/>
              </w:rPr>
              <w:fldChar w:fldCharType="begin"/>
            </w:r>
            <w:r>
              <w:rPr>
                <w:noProof/>
                <w:webHidden/>
              </w:rPr>
              <w:instrText xml:space="preserve"> PAGEREF _Toc197272666 \h </w:instrText>
            </w:r>
            <w:r>
              <w:rPr>
                <w:noProof/>
                <w:webHidden/>
              </w:rPr>
            </w:r>
            <w:r>
              <w:rPr>
                <w:noProof/>
                <w:webHidden/>
              </w:rPr>
              <w:fldChar w:fldCharType="separate"/>
            </w:r>
            <w:r>
              <w:rPr>
                <w:noProof/>
                <w:webHidden/>
              </w:rPr>
              <w:t>58</w:t>
            </w:r>
            <w:r>
              <w:rPr>
                <w:noProof/>
                <w:webHidden/>
              </w:rPr>
              <w:fldChar w:fldCharType="end"/>
            </w:r>
          </w:hyperlink>
        </w:p>
        <w:p w14:paraId="42F4C764" w14:textId="422150DB" w:rsidR="002155D8" w:rsidRDefault="002155D8">
          <w:pPr>
            <w:pStyle w:val="TOC2"/>
            <w:rPr>
              <w:rFonts w:asciiTheme="minorHAnsi" w:eastAsiaTheme="minorEastAsia" w:hAnsiTheme="minorHAnsi" w:cstheme="minorBidi"/>
              <w:noProof/>
              <w:kern w:val="2"/>
              <w14:ligatures w14:val="standardContextual"/>
            </w:rPr>
          </w:pPr>
          <w:hyperlink w:anchor="_Toc197272667" w:history="1">
            <w:r w:rsidRPr="000F13BE">
              <w:rPr>
                <w:rStyle w:val="Hyperlink"/>
                <w:noProof/>
              </w:rPr>
              <w:t>4.3 Method Two: Transformer plus Gaze</w:t>
            </w:r>
            <w:r>
              <w:rPr>
                <w:noProof/>
                <w:webHidden/>
              </w:rPr>
              <w:tab/>
            </w:r>
            <w:r>
              <w:rPr>
                <w:noProof/>
                <w:webHidden/>
              </w:rPr>
              <w:fldChar w:fldCharType="begin"/>
            </w:r>
            <w:r>
              <w:rPr>
                <w:noProof/>
                <w:webHidden/>
              </w:rPr>
              <w:instrText xml:space="preserve"> PAGEREF _Toc197272667 \h </w:instrText>
            </w:r>
            <w:r>
              <w:rPr>
                <w:noProof/>
                <w:webHidden/>
              </w:rPr>
            </w:r>
            <w:r>
              <w:rPr>
                <w:noProof/>
                <w:webHidden/>
              </w:rPr>
              <w:fldChar w:fldCharType="separate"/>
            </w:r>
            <w:r>
              <w:rPr>
                <w:noProof/>
                <w:webHidden/>
              </w:rPr>
              <w:t>59</w:t>
            </w:r>
            <w:r>
              <w:rPr>
                <w:noProof/>
                <w:webHidden/>
              </w:rPr>
              <w:fldChar w:fldCharType="end"/>
            </w:r>
          </w:hyperlink>
        </w:p>
        <w:p w14:paraId="43921A0D" w14:textId="66FAB825" w:rsidR="002155D8" w:rsidRDefault="002155D8">
          <w:pPr>
            <w:pStyle w:val="TOC3"/>
            <w:rPr>
              <w:rFonts w:asciiTheme="minorHAnsi" w:eastAsiaTheme="minorEastAsia" w:hAnsiTheme="minorHAnsi" w:cstheme="minorBidi"/>
              <w:noProof/>
              <w:kern w:val="2"/>
              <w14:ligatures w14:val="standardContextual"/>
            </w:rPr>
          </w:pPr>
          <w:hyperlink w:anchor="_Toc197272668" w:history="1">
            <w:r w:rsidRPr="000F13BE">
              <w:rPr>
                <w:rStyle w:val="Hyperlink"/>
                <w:noProof/>
              </w:rPr>
              <w:t>4.3.1 Test Results</w:t>
            </w:r>
            <w:r>
              <w:rPr>
                <w:noProof/>
                <w:webHidden/>
              </w:rPr>
              <w:tab/>
            </w:r>
            <w:r>
              <w:rPr>
                <w:noProof/>
                <w:webHidden/>
              </w:rPr>
              <w:fldChar w:fldCharType="begin"/>
            </w:r>
            <w:r>
              <w:rPr>
                <w:noProof/>
                <w:webHidden/>
              </w:rPr>
              <w:instrText xml:space="preserve"> PAGEREF _Toc197272668 \h </w:instrText>
            </w:r>
            <w:r>
              <w:rPr>
                <w:noProof/>
                <w:webHidden/>
              </w:rPr>
            </w:r>
            <w:r>
              <w:rPr>
                <w:noProof/>
                <w:webHidden/>
              </w:rPr>
              <w:fldChar w:fldCharType="separate"/>
            </w:r>
            <w:r>
              <w:rPr>
                <w:noProof/>
                <w:webHidden/>
              </w:rPr>
              <w:t>59</w:t>
            </w:r>
            <w:r>
              <w:rPr>
                <w:noProof/>
                <w:webHidden/>
              </w:rPr>
              <w:fldChar w:fldCharType="end"/>
            </w:r>
          </w:hyperlink>
        </w:p>
        <w:p w14:paraId="56FE2C94" w14:textId="52608A32" w:rsidR="002155D8" w:rsidRDefault="002155D8">
          <w:pPr>
            <w:pStyle w:val="TOC2"/>
            <w:rPr>
              <w:rFonts w:asciiTheme="minorHAnsi" w:eastAsiaTheme="minorEastAsia" w:hAnsiTheme="minorHAnsi" w:cstheme="minorBidi"/>
              <w:noProof/>
              <w:kern w:val="2"/>
              <w14:ligatures w14:val="standardContextual"/>
            </w:rPr>
          </w:pPr>
          <w:hyperlink w:anchor="_Toc197272669" w:history="1">
            <w:r w:rsidRPr="000F13BE">
              <w:rPr>
                <w:rStyle w:val="Hyperlink"/>
                <w:noProof/>
              </w:rPr>
              <w:t>4.4 Method Three: MLP</w:t>
            </w:r>
            <w:r>
              <w:rPr>
                <w:noProof/>
                <w:webHidden/>
              </w:rPr>
              <w:tab/>
            </w:r>
            <w:r>
              <w:rPr>
                <w:noProof/>
                <w:webHidden/>
              </w:rPr>
              <w:fldChar w:fldCharType="begin"/>
            </w:r>
            <w:r>
              <w:rPr>
                <w:noProof/>
                <w:webHidden/>
              </w:rPr>
              <w:instrText xml:space="preserve"> PAGEREF _Toc197272669 \h </w:instrText>
            </w:r>
            <w:r>
              <w:rPr>
                <w:noProof/>
                <w:webHidden/>
              </w:rPr>
            </w:r>
            <w:r>
              <w:rPr>
                <w:noProof/>
                <w:webHidden/>
              </w:rPr>
              <w:fldChar w:fldCharType="separate"/>
            </w:r>
            <w:r>
              <w:rPr>
                <w:noProof/>
                <w:webHidden/>
              </w:rPr>
              <w:t>60</w:t>
            </w:r>
            <w:r>
              <w:rPr>
                <w:noProof/>
                <w:webHidden/>
              </w:rPr>
              <w:fldChar w:fldCharType="end"/>
            </w:r>
          </w:hyperlink>
        </w:p>
        <w:p w14:paraId="70010B05" w14:textId="5006686A" w:rsidR="002155D8" w:rsidRDefault="002155D8">
          <w:pPr>
            <w:pStyle w:val="TOC3"/>
            <w:rPr>
              <w:rFonts w:asciiTheme="minorHAnsi" w:eastAsiaTheme="minorEastAsia" w:hAnsiTheme="minorHAnsi" w:cstheme="minorBidi"/>
              <w:noProof/>
              <w:kern w:val="2"/>
              <w14:ligatures w14:val="standardContextual"/>
            </w:rPr>
          </w:pPr>
          <w:hyperlink w:anchor="_Toc197272670" w:history="1">
            <w:r w:rsidRPr="000F13BE">
              <w:rPr>
                <w:rStyle w:val="Hyperlink"/>
                <w:noProof/>
              </w:rPr>
              <w:t>4.4.1 Test Results</w:t>
            </w:r>
            <w:r>
              <w:rPr>
                <w:noProof/>
                <w:webHidden/>
              </w:rPr>
              <w:tab/>
            </w:r>
            <w:r>
              <w:rPr>
                <w:noProof/>
                <w:webHidden/>
              </w:rPr>
              <w:fldChar w:fldCharType="begin"/>
            </w:r>
            <w:r>
              <w:rPr>
                <w:noProof/>
                <w:webHidden/>
              </w:rPr>
              <w:instrText xml:space="preserve"> PAGEREF _Toc197272670 \h </w:instrText>
            </w:r>
            <w:r>
              <w:rPr>
                <w:noProof/>
                <w:webHidden/>
              </w:rPr>
            </w:r>
            <w:r>
              <w:rPr>
                <w:noProof/>
                <w:webHidden/>
              </w:rPr>
              <w:fldChar w:fldCharType="separate"/>
            </w:r>
            <w:r>
              <w:rPr>
                <w:noProof/>
                <w:webHidden/>
              </w:rPr>
              <w:t>61</w:t>
            </w:r>
            <w:r>
              <w:rPr>
                <w:noProof/>
                <w:webHidden/>
              </w:rPr>
              <w:fldChar w:fldCharType="end"/>
            </w:r>
          </w:hyperlink>
        </w:p>
        <w:p w14:paraId="7310B62D" w14:textId="4BCAE974" w:rsidR="002155D8" w:rsidRDefault="002155D8">
          <w:pPr>
            <w:pStyle w:val="TOC2"/>
            <w:rPr>
              <w:rFonts w:asciiTheme="minorHAnsi" w:eastAsiaTheme="minorEastAsia" w:hAnsiTheme="minorHAnsi" w:cstheme="minorBidi"/>
              <w:noProof/>
              <w:kern w:val="2"/>
              <w14:ligatures w14:val="standardContextual"/>
            </w:rPr>
          </w:pPr>
          <w:hyperlink w:anchor="_Toc197272671" w:history="1">
            <w:r w:rsidRPr="000F13BE">
              <w:rPr>
                <w:rStyle w:val="Hyperlink"/>
                <w:noProof/>
                <w:lang w:eastAsia="ja-JP"/>
              </w:rPr>
              <w:t>4.5 Method Four: MPL plus Gaze Direction</w:t>
            </w:r>
            <w:r>
              <w:rPr>
                <w:noProof/>
                <w:webHidden/>
              </w:rPr>
              <w:tab/>
            </w:r>
            <w:r>
              <w:rPr>
                <w:noProof/>
                <w:webHidden/>
              </w:rPr>
              <w:fldChar w:fldCharType="begin"/>
            </w:r>
            <w:r>
              <w:rPr>
                <w:noProof/>
                <w:webHidden/>
              </w:rPr>
              <w:instrText xml:space="preserve"> PAGEREF _Toc197272671 \h </w:instrText>
            </w:r>
            <w:r>
              <w:rPr>
                <w:noProof/>
                <w:webHidden/>
              </w:rPr>
            </w:r>
            <w:r>
              <w:rPr>
                <w:noProof/>
                <w:webHidden/>
              </w:rPr>
              <w:fldChar w:fldCharType="separate"/>
            </w:r>
            <w:r>
              <w:rPr>
                <w:noProof/>
                <w:webHidden/>
              </w:rPr>
              <w:t>61</w:t>
            </w:r>
            <w:r>
              <w:rPr>
                <w:noProof/>
                <w:webHidden/>
              </w:rPr>
              <w:fldChar w:fldCharType="end"/>
            </w:r>
          </w:hyperlink>
        </w:p>
        <w:p w14:paraId="6329C3D2" w14:textId="7927E068" w:rsidR="002155D8" w:rsidRDefault="002155D8">
          <w:pPr>
            <w:pStyle w:val="TOC3"/>
            <w:rPr>
              <w:rFonts w:asciiTheme="minorHAnsi" w:eastAsiaTheme="minorEastAsia" w:hAnsiTheme="minorHAnsi" w:cstheme="minorBidi"/>
              <w:noProof/>
              <w:kern w:val="2"/>
              <w14:ligatures w14:val="standardContextual"/>
            </w:rPr>
          </w:pPr>
          <w:hyperlink w:anchor="_Toc197272672" w:history="1">
            <w:r w:rsidRPr="000F13BE">
              <w:rPr>
                <w:rStyle w:val="Hyperlink"/>
                <w:noProof/>
              </w:rPr>
              <w:t>4.5.1 Test Results</w:t>
            </w:r>
            <w:r>
              <w:rPr>
                <w:noProof/>
                <w:webHidden/>
              </w:rPr>
              <w:tab/>
            </w:r>
            <w:r>
              <w:rPr>
                <w:noProof/>
                <w:webHidden/>
              </w:rPr>
              <w:fldChar w:fldCharType="begin"/>
            </w:r>
            <w:r>
              <w:rPr>
                <w:noProof/>
                <w:webHidden/>
              </w:rPr>
              <w:instrText xml:space="preserve"> PAGEREF _Toc197272672 \h </w:instrText>
            </w:r>
            <w:r>
              <w:rPr>
                <w:noProof/>
                <w:webHidden/>
              </w:rPr>
            </w:r>
            <w:r>
              <w:rPr>
                <w:noProof/>
                <w:webHidden/>
              </w:rPr>
              <w:fldChar w:fldCharType="separate"/>
            </w:r>
            <w:r>
              <w:rPr>
                <w:noProof/>
                <w:webHidden/>
              </w:rPr>
              <w:t>62</w:t>
            </w:r>
            <w:r>
              <w:rPr>
                <w:noProof/>
                <w:webHidden/>
              </w:rPr>
              <w:fldChar w:fldCharType="end"/>
            </w:r>
          </w:hyperlink>
        </w:p>
        <w:p w14:paraId="544A49A5" w14:textId="260BCBC6" w:rsidR="002155D8" w:rsidRDefault="002155D8">
          <w:pPr>
            <w:pStyle w:val="TOC2"/>
            <w:rPr>
              <w:rFonts w:asciiTheme="minorHAnsi" w:eastAsiaTheme="minorEastAsia" w:hAnsiTheme="minorHAnsi" w:cstheme="minorBidi"/>
              <w:noProof/>
              <w:kern w:val="2"/>
              <w14:ligatures w14:val="standardContextual"/>
            </w:rPr>
          </w:pPr>
          <w:hyperlink w:anchor="_Toc197272673" w:history="1">
            <w:r w:rsidRPr="000F13BE">
              <w:rPr>
                <w:rStyle w:val="Hyperlink"/>
                <w:noProof/>
              </w:rPr>
              <w:t>4.6 End-to-end Experiments</w:t>
            </w:r>
            <w:r>
              <w:rPr>
                <w:noProof/>
                <w:webHidden/>
              </w:rPr>
              <w:tab/>
            </w:r>
            <w:r>
              <w:rPr>
                <w:noProof/>
                <w:webHidden/>
              </w:rPr>
              <w:fldChar w:fldCharType="begin"/>
            </w:r>
            <w:r>
              <w:rPr>
                <w:noProof/>
                <w:webHidden/>
              </w:rPr>
              <w:instrText xml:space="preserve"> PAGEREF _Toc197272673 \h </w:instrText>
            </w:r>
            <w:r>
              <w:rPr>
                <w:noProof/>
                <w:webHidden/>
              </w:rPr>
            </w:r>
            <w:r>
              <w:rPr>
                <w:noProof/>
                <w:webHidden/>
              </w:rPr>
              <w:fldChar w:fldCharType="separate"/>
            </w:r>
            <w:r>
              <w:rPr>
                <w:noProof/>
                <w:webHidden/>
              </w:rPr>
              <w:t>62</w:t>
            </w:r>
            <w:r>
              <w:rPr>
                <w:noProof/>
                <w:webHidden/>
              </w:rPr>
              <w:fldChar w:fldCharType="end"/>
            </w:r>
          </w:hyperlink>
        </w:p>
        <w:p w14:paraId="40F83088" w14:textId="1A02F102" w:rsidR="002155D8" w:rsidRDefault="002155D8">
          <w:pPr>
            <w:pStyle w:val="TOC3"/>
            <w:rPr>
              <w:rFonts w:asciiTheme="minorHAnsi" w:eastAsiaTheme="minorEastAsia" w:hAnsiTheme="minorHAnsi" w:cstheme="minorBidi"/>
              <w:noProof/>
              <w:kern w:val="2"/>
              <w14:ligatures w14:val="standardContextual"/>
            </w:rPr>
          </w:pPr>
          <w:hyperlink w:anchor="_Toc197272674" w:history="1">
            <w:r w:rsidRPr="000F13BE">
              <w:rPr>
                <w:rStyle w:val="Hyperlink"/>
                <w:noProof/>
              </w:rPr>
              <w:t>4.6.1 Case 1. Single Device</w:t>
            </w:r>
            <w:r>
              <w:rPr>
                <w:noProof/>
                <w:webHidden/>
              </w:rPr>
              <w:tab/>
            </w:r>
            <w:r>
              <w:rPr>
                <w:noProof/>
                <w:webHidden/>
              </w:rPr>
              <w:fldChar w:fldCharType="begin"/>
            </w:r>
            <w:r>
              <w:rPr>
                <w:noProof/>
                <w:webHidden/>
              </w:rPr>
              <w:instrText xml:space="preserve"> PAGEREF _Toc197272674 \h </w:instrText>
            </w:r>
            <w:r>
              <w:rPr>
                <w:noProof/>
                <w:webHidden/>
              </w:rPr>
            </w:r>
            <w:r>
              <w:rPr>
                <w:noProof/>
                <w:webHidden/>
              </w:rPr>
              <w:fldChar w:fldCharType="separate"/>
            </w:r>
            <w:r>
              <w:rPr>
                <w:noProof/>
                <w:webHidden/>
              </w:rPr>
              <w:t>63</w:t>
            </w:r>
            <w:r>
              <w:rPr>
                <w:noProof/>
                <w:webHidden/>
              </w:rPr>
              <w:fldChar w:fldCharType="end"/>
            </w:r>
          </w:hyperlink>
        </w:p>
        <w:p w14:paraId="0C6AB956" w14:textId="4E269813" w:rsidR="002155D8" w:rsidRDefault="002155D8">
          <w:pPr>
            <w:pStyle w:val="TOC3"/>
            <w:rPr>
              <w:rFonts w:asciiTheme="minorHAnsi" w:eastAsiaTheme="minorEastAsia" w:hAnsiTheme="minorHAnsi" w:cstheme="minorBidi"/>
              <w:noProof/>
              <w:kern w:val="2"/>
              <w14:ligatures w14:val="standardContextual"/>
            </w:rPr>
          </w:pPr>
          <w:hyperlink w:anchor="_Toc197272675" w:history="1">
            <w:r w:rsidRPr="000F13BE">
              <w:rPr>
                <w:rStyle w:val="Hyperlink"/>
                <w:noProof/>
              </w:rPr>
              <w:t>4.6.2 Case 2. Multiple Devices</w:t>
            </w:r>
            <w:r>
              <w:rPr>
                <w:noProof/>
                <w:webHidden/>
              </w:rPr>
              <w:tab/>
            </w:r>
            <w:r>
              <w:rPr>
                <w:noProof/>
                <w:webHidden/>
              </w:rPr>
              <w:fldChar w:fldCharType="begin"/>
            </w:r>
            <w:r>
              <w:rPr>
                <w:noProof/>
                <w:webHidden/>
              </w:rPr>
              <w:instrText xml:space="preserve"> PAGEREF _Toc197272675 \h </w:instrText>
            </w:r>
            <w:r>
              <w:rPr>
                <w:noProof/>
                <w:webHidden/>
              </w:rPr>
            </w:r>
            <w:r>
              <w:rPr>
                <w:noProof/>
                <w:webHidden/>
              </w:rPr>
              <w:fldChar w:fldCharType="separate"/>
            </w:r>
            <w:r>
              <w:rPr>
                <w:noProof/>
                <w:webHidden/>
              </w:rPr>
              <w:t>64</w:t>
            </w:r>
            <w:r>
              <w:rPr>
                <w:noProof/>
                <w:webHidden/>
              </w:rPr>
              <w:fldChar w:fldCharType="end"/>
            </w:r>
          </w:hyperlink>
        </w:p>
        <w:p w14:paraId="7554C93E" w14:textId="1B766B54" w:rsidR="002155D8" w:rsidRDefault="002155D8">
          <w:pPr>
            <w:pStyle w:val="TOC3"/>
            <w:rPr>
              <w:rFonts w:asciiTheme="minorHAnsi" w:eastAsiaTheme="minorEastAsia" w:hAnsiTheme="minorHAnsi" w:cstheme="minorBidi"/>
              <w:noProof/>
              <w:kern w:val="2"/>
              <w14:ligatures w14:val="standardContextual"/>
            </w:rPr>
          </w:pPr>
          <w:hyperlink w:anchor="_Toc197272676" w:history="1">
            <w:r w:rsidRPr="000F13BE">
              <w:rPr>
                <w:rStyle w:val="Hyperlink"/>
                <w:noProof/>
              </w:rPr>
              <w:t>4.6.3 Case 3. Negative Case</w:t>
            </w:r>
            <w:r>
              <w:rPr>
                <w:noProof/>
                <w:webHidden/>
              </w:rPr>
              <w:tab/>
            </w:r>
            <w:r>
              <w:rPr>
                <w:noProof/>
                <w:webHidden/>
              </w:rPr>
              <w:fldChar w:fldCharType="begin"/>
            </w:r>
            <w:r>
              <w:rPr>
                <w:noProof/>
                <w:webHidden/>
              </w:rPr>
              <w:instrText xml:space="preserve"> PAGEREF _Toc197272676 \h </w:instrText>
            </w:r>
            <w:r>
              <w:rPr>
                <w:noProof/>
                <w:webHidden/>
              </w:rPr>
            </w:r>
            <w:r>
              <w:rPr>
                <w:noProof/>
                <w:webHidden/>
              </w:rPr>
              <w:fldChar w:fldCharType="separate"/>
            </w:r>
            <w:r>
              <w:rPr>
                <w:noProof/>
                <w:webHidden/>
              </w:rPr>
              <w:t>65</w:t>
            </w:r>
            <w:r>
              <w:rPr>
                <w:noProof/>
                <w:webHidden/>
              </w:rPr>
              <w:fldChar w:fldCharType="end"/>
            </w:r>
          </w:hyperlink>
        </w:p>
        <w:p w14:paraId="50B947C8" w14:textId="67AECB96" w:rsidR="002155D8" w:rsidRDefault="002155D8">
          <w:pPr>
            <w:pStyle w:val="TOC2"/>
            <w:rPr>
              <w:rFonts w:asciiTheme="minorHAnsi" w:eastAsiaTheme="minorEastAsia" w:hAnsiTheme="minorHAnsi" w:cstheme="minorBidi"/>
              <w:noProof/>
              <w:kern w:val="2"/>
              <w14:ligatures w14:val="standardContextual"/>
            </w:rPr>
          </w:pPr>
          <w:hyperlink w:anchor="_Toc197272677" w:history="1">
            <w:r w:rsidRPr="000F13BE">
              <w:rPr>
                <w:rStyle w:val="Hyperlink"/>
                <w:noProof/>
                <w:lang w:eastAsia="ja-JP"/>
              </w:rPr>
              <w:t>4.7 Summary</w:t>
            </w:r>
            <w:r>
              <w:rPr>
                <w:noProof/>
                <w:webHidden/>
              </w:rPr>
              <w:tab/>
            </w:r>
            <w:r>
              <w:rPr>
                <w:noProof/>
                <w:webHidden/>
              </w:rPr>
              <w:fldChar w:fldCharType="begin"/>
            </w:r>
            <w:r>
              <w:rPr>
                <w:noProof/>
                <w:webHidden/>
              </w:rPr>
              <w:instrText xml:space="preserve"> PAGEREF _Toc197272677 \h </w:instrText>
            </w:r>
            <w:r>
              <w:rPr>
                <w:noProof/>
                <w:webHidden/>
              </w:rPr>
            </w:r>
            <w:r>
              <w:rPr>
                <w:noProof/>
                <w:webHidden/>
              </w:rPr>
              <w:fldChar w:fldCharType="separate"/>
            </w:r>
            <w:r>
              <w:rPr>
                <w:noProof/>
                <w:webHidden/>
              </w:rPr>
              <w:t>65</w:t>
            </w:r>
            <w:r>
              <w:rPr>
                <w:noProof/>
                <w:webHidden/>
              </w:rPr>
              <w:fldChar w:fldCharType="end"/>
            </w:r>
          </w:hyperlink>
        </w:p>
        <w:p w14:paraId="6F03B206" w14:textId="02660CFD" w:rsidR="002155D8" w:rsidRDefault="002155D8">
          <w:pPr>
            <w:pStyle w:val="TOC1"/>
            <w:rPr>
              <w:rFonts w:asciiTheme="minorHAnsi" w:eastAsiaTheme="minorEastAsia" w:hAnsiTheme="minorHAnsi" w:cstheme="minorBidi"/>
              <w:kern w:val="2"/>
              <w14:ligatures w14:val="standardContextual"/>
            </w:rPr>
          </w:pPr>
          <w:hyperlink w:anchor="_Toc197272678" w:history="1">
            <w:r w:rsidRPr="000F13BE">
              <w:rPr>
                <w:rStyle w:val="Hyperlink"/>
              </w:rPr>
              <w:t>Chapter 5—Discussion and Conclusions</w:t>
            </w:r>
            <w:r>
              <w:rPr>
                <w:webHidden/>
              </w:rPr>
              <w:tab/>
            </w:r>
            <w:r>
              <w:rPr>
                <w:webHidden/>
              </w:rPr>
              <w:fldChar w:fldCharType="begin"/>
            </w:r>
            <w:r>
              <w:rPr>
                <w:webHidden/>
              </w:rPr>
              <w:instrText xml:space="preserve"> PAGEREF _Toc197272678 \h </w:instrText>
            </w:r>
            <w:r>
              <w:rPr>
                <w:webHidden/>
              </w:rPr>
            </w:r>
            <w:r>
              <w:rPr>
                <w:webHidden/>
              </w:rPr>
              <w:fldChar w:fldCharType="separate"/>
            </w:r>
            <w:r>
              <w:rPr>
                <w:webHidden/>
              </w:rPr>
              <w:t>68</w:t>
            </w:r>
            <w:r>
              <w:rPr>
                <w:webHidden/>
              </w:rPr>
              <w:fldChar w:fldCharType="end"/>
            </w:r>
          </w:hyperlink>
        </w:p>
        <w:p w14:paraId="7BD17F5F" w14:textId="2F98EB5C" w:rsidR="002155D8" w:rsidRDefault="002155D8">
          <w:pPr>
            <w:pStyle w:val="TOC2"/>
            <w:rPr>
              <w:rFonts w:asciiTheme="minorHAnsi" w:eastAsiaTheme="minorEastAsia" w:hAnsiTheme="minorHAnsi" w:cstheme="minorBidi"/>
              <w:noProof/>
              <w:kern w:val="2"/>
              <w14:ligatures w14:val="standardContextual"/>
            </w:rPr>
          </w:pPr>
          <w:hyperlink w:anchor="_Toc197272679" w:history="1">
            <w:r w:rsidRPr="000F13BE">
              <w:rPr>
                <w:rStyle w:val="Hyperlink"/>
                <w:noProof/>
              </w:rPr>
              <w:t>5.1 Discussion</w:t>
            </w:r>
            <w:r>
              <w:rPr>
                <w:noProof/>
                <w:webHidden/>
              </w:rPr>
              <w:tab/>
            </w:r>
            <w:r>
              <w:rPr>
                <w:noProof/>
                <w:webHidden/>
              </w:rPr>
              <w:fldChar w:fldCharType="begin"/>
            </w:r>
            <w:r>
              <w:rPr>
                <w:noProof/>
                <w:webHidden/>
              </w:rPr>
              <w:instrText xml:space="preserve"> PAGEREF _Toc197272679 \h </w:instrText>
            </w:r>
            <w:r>
              <w:rPr>
                <w:noProof/>
                <w:webHidden/>
              </w:rPr>
            </w:r>
            <w:r>
              <w:rPr>
                <w:noProof/>
                <w:webHidden/>
              </w:rPr>
              <w:fldChar w:fldCharType="separate"/>
            </w:r>
            <w:r>
              <w:rPr>
                <w:noProof/>
                <w:webHidden/>
              </w:rPr>
              <w:t>68</w:t>
            </w:r>
            <w:r>
              <w:rPr>
                <w:noProof/>
                <w:webHidden/>
              </w:rPr>
              <w:fldChar w:fldCharType="end"/>
            </w:r>
          </w:hyperlink>
        </w:p>
        <w:p w14:paraId="2F104EA2" w14:textId="22ED8968" w:rsidR="002155D8" w:rsidRDefault="002155D8">
          <w:pPr>
            <w:pStyle w:val="TOC2"/>
            <w:rPr>
              <w:rFonts w:asciiTheme="minorHAnsi" w:eastAsiaTheme="minorEastAsia" w:hAnsiTheme="minorHAnsi" w:cstheme="minorBidi"/>
              <w:noProof/>
              <w:kern w:val="2"/>
              <w14:ligatures w14:val="standardContextual"/>
            </w:rPr>
          </w:pPr>
          <w:hyperlink w:anchor="_Toc197272680" w:history="1">
            <w:r w:rsidRPr="000F13BE">
              <w:rPr>
                <w:rStyle w:val="Hyperlink"/>
                <w:noProof/>
              </w:rPr>
              <w:t>5.2 Conclusions</w:t>
            </w:r>
            <w:r>
              <w:rPr>
                <w:noProof/>
                <w:webHidden/>
              </w:rPr>
              <w:tab/>
            </w:r>
            <w:r>
              <w:rPr>
                <w:noProof/>
                <w:webHidden/>
              </w:rPr>
              <w:fldChar w:fldCharType="begin"/>
            </w:r>
            <w:r>
              <w:rPr>
                <w:noProof/>
                <w:webHidden/>
              </w:rPr>
              <w:instrText xml:space="preserve"> PAGEREF _Toc197272680 \h </w:instrText>
            </w:r>
            <w:r>
              <w:rPr>
                <w:noProof/>
                <w:webHidden/>
              </w:rPr>
            </w:r>
            <w:r>
              <w:rPr>
                <w:noProof/>
                <w:webHidden/>
              </w:rPr>
              <w:fldChar w:fldCharType="separate"/>
            </w:r>
            <w:r>
              <w:rPr>
                <w:noProof/>
                <w:webHidden/>
              </w:rPr>
              <w:t>69</w:t>
            </w:r>
            <w:r>
              <w:rPr>
                <w:noProof/>
                <w:webHidden/>
              </w:rPr>
              <w:fldChar w:fldCharType="end"/>
            </w:r>
          </w:hyperlink>
        </w:p>
        <w:p w14:paraId="1FA55EB7" w14:textId="3B64A03B" w:rsidR="002155D8" w:rsidRDefault="002155D8">
          <w:pPr>
            <w:pStyle w:val="TOC2"/>
            <w:rPr>
              <w:rFonts w:asciiTheme="minorHAnsi" w:eastAsiaTheme="minorEastAsia" w:hAnsiTheme="minorHAnsi" w:cstheme="minorBidi"/>
              <w:noProof/>
              <w:kern w:val="2"/>
              <w14:ligatures w14:val="standardContextual"/>
            </w:rPr>
          </w:pPr>
          <w:hyperlink w:anchor="_Toc197272681" w:history="1">
            <w:r w:rsidRPr="000F13BE">
              <w:rPr>
                <w:rStyle w:val="Hyperlink"/>
                <w:noProof/>
              </w:rPr>
              <w:t>5.3 Contributions to Body of Knowledge</w:t>
            </w:r>
            <w:r>
              <w:rPr>
                <w:noProof/>
                <w:webHidden/>
              </w:rPr>
              <w:tab/>
            </w:r>
            <w:r>
              <w:rPr>
                <w:noProof/>
                <w:webHidden/>
              </w:rPr>
              <w:fldChar w:fldCharType="begin"/>
            </w:r>
            <w:r>
              <w:rPr>
                <w:noProof/>
                <w:webHidden/>
              </w:rPr>
              <w:instrText xml:space="preserve"> PAGEREF _Toc197272681 \h </w:instrText>
            </w:r>
            <w:r>
              <w:rPr>
                <w:noProof/>
                <w:webHidden/>
              </w:rPr>
            </w:r>
            <w:r>
              <w:rPr>
                <w:noProof/>
                <w:webHidden/>
              </w:rPr>
              <w:fldChar w:fldCharType="separate"/>
            </w:r>
            <w:r>
              <w:rPr>
                <w:noProof/>
                <w:webHidden/>
              </w:rPr>
              <w:t>70</w:t>
            </w:r>
            <w:r>
              <w:rPr>
                <w:noProof/>
                <w:webHidden/>
              </w:rPr>
              <w:fldChar w:fldCharType="end"/>
            </w:r>
          </w:hyperlink>
        </w:p>
        <w:p w14:paraId="262F5F5C" w14:textId="1C406B71" w:rsidR="002155D8" w:rsidRDefault="002155D8">
          <w:pPr>
            <w:pStyle w:val="TOC3"/>
            <w:rPr>
              <w:rFonts w:asciiTheme="minorHAnsi" w:eastAsiaTheme="minorEastAsia" w:hAnsiTheme="minorHAnsi" w:cstheme="minorBidi"/>
              <w:noProof/>
              <w:kern w:val="2"/>
              <w14:ligatures w14:val="standardContextual"/>
            </w:rPr>
          </w:pPr>
          <w:hyperlink w:anchor="_Toc197272682" w:history="1">
            <w:r w:rsidRPr="000F13BE">
              <w:rPr>
                <w:rStyle w:val="Hyperlink"/>
                <w:noProof/>
              </w:rPr>
              <w:t>5.3.1 Proposal of a Modular Three-Stage Framework</w:t>
            </w:r>
            <w:r>
              <w:rPr>
                <w:noProof/>
                <w:webHidden/>
              </w:rPr>
              <w:tab/>
            </w:r>
            <w:r>
              <w:rPr>
                <w:noProof/>
                <w:webHidden/>
              </w:rPr>
              <w:fldChar w:fldCharType="begin"/>
            </w:r>
            <w:r>
              <w:rPr>
                <w:noProof/>
                <w:webHidden/>
              </w:rPr>
              <w:instrText xml:space="preserve"> PAGEREF _Toc197272682 \h </w:instrText>
            </w:r>
            <w:r>
              <w:rPr>
                <w:noProof/>
                <w:webHidden/>
              </w:rPr>
            </w:r>
            <w:r>
              <w:rPr>
                <w:noProof/>
                <w:webHidden/>
              </w:rPr>
              <w:fldChar w:fldCharType="separate"/>
            </w:r>
            <w:r>
              <w:rPr>
                <w:noProof/>
                <w:webHidden/>
              </w:rPr>
              <w:t>70</w:t>
            </w:r>
            <w:r>
              <w:rPr>
                <w:noProof/>
                <w:webHidden/>
              </w:rPr>
              <w:fldChar w:fldCharType="end"/>
            </w:r>
          </w:hyperlink>
        </w:p>
        <w:p w14:paraId="026A0DD7" w14:textId="6248C108" w:rsidR="002155D8" w:rsidRDefault="002155D8">
          <w:pPr>
            <w:pStyle w:val="TOC3"/>
            <w:rPr>
              <w:rFonts w:asciiTheme="minorHAnsi" w:eastAsiaTheme="minorEastAsia" w:hAnsiTheme="minorHAnsi" w:cstheme="minorBidi"/>
              <w:noProof/>
              <w:kern w:val="2"/>
              <w14:ligatures w14:val="standardContextual"/>
            </w:rPr>
          </w:pPr>
          <w:hyperlink w:anchor="_Toc197272683" w:history="1">
            <w:r w:rsidRPr="000F13BE">
              <w:rPr>
                <w:rStyle w:val="Hyperlink"/>
                <w:noProof/>
              </w:rPr>
              <w:t>5.3.2 Focused Investigation of Vector Alignment in Stage-3</w:t>
            </w:r>
            <w:r>
              <w:rPr>
                <w:noProof/>
                <w:webHidden/>
              </w:rPr>
              <w:tab/>
            </w:r>
            <w:r>
              <w:rPr>
                <w:noProof/>
                <w:webHidden/>
              </w:rPr>
              <w:fldChar w:fldCharType="begin"/>
            </w:r>
            <w:r>
              <w:rPr>
                <w:noProof/>
                <w:webHidden/>
              </w:rPr>
              <w:instrText xml:space="preserve"> PAGEREF _Toc197272683 \h </w:instrText>
            </w:r>
            <w:r>
              <w:rPr>
                <w:noProof/>
                <w:webHidden/>
              </w:rPr>
            </w:r>
            <w:r>
              <w:rPr>
                <w:noProof/>
                <w:webHidden/>
              </w:rPr>
              <w:fldChar w:fldCharType="separate"/>
            </w:r>
            <w:r>
              <w:rPr>
                <w:noProof/>
                <w:webHidden/>
              </w:rPr>
              <w:t>70</w:t>
            </w:r>
            <w:r>
              <w:rPr>
                <w:noProof/>
                <w:webHidden/>
              </w:rPr>
              <w:fldChar w:fldCharType="end"/>
            </w:r>
          </w:hyperlink>
        </w:p>
        <w:p w14:paraId="39A1942C" w14:textId="3866695B" w:rsidR="002155D8" w:rsidRDefault="002155D8">
          <w:pPr>
            <w:pStyle w:val="TOC3"/>
            <w:rPr>
              <w:rFonts w:asciiTheme="minorHAnsi" w:eastAsiaTheme="minorEastAsia" w:hAnsiTheme="minorHAnsi" w:cstheme="minorBidi"/>
              <w:noProof/>
              <w:kern w:val="2"/>
              <w14:ligatures w14:val="standardContextual"/>
            </w:rPr>
          </w:pPr>
          <w:hyperlink w:anchor="_Toc197272684" w:history="1">
            <w:r w:rsidRPr="000F13BE">
              <w:rPr>
                <w:rStyle w:val="Hyperlink"/>
                <w:noProof/>
              </w:rPr>
              <w:t>5.3.3 Empirical Evaluation of Gaze Integration</w:t>
            </w:r>
            <w:r>
              <w:rPr>
                <w:noProof/>
                <w:webHidden/>
              </w:rPr>
              <w:tab/>
            </w:r>
            <w:r>
              <w:rPr>
                <w:noProof/>
                <w:webHidden/>
              </w:rPr>
              <w:fldChar w:fldCharType="begin"/>
            </w:r>
            <w:r>
              <w:rPr>
                <w:noProof/>
                <w:webHidden/>
              </w:rPr>
              <w:instrText xml:space="preserve"> PAGEREF _Toc197272684 \h </w:instrText>
            </w:r>
            <w:r>
              <w:rPr>
                <w:noProof/>
                <w:webHidden/>
              </w:rPr>
            </w:r>
            <w:r>
              <w:rPr>
                <w:noProof/>
                <w:webHidden/>
              </w:rPr>
              <w:fldChar w:fldCharType="separate"/>
            </w:r>
            <w:r>
              <w:rPr>
                <w:noProof/>
                <w:webHidden/>
              </w:rPr>
              <w:t>70</w:t>
            </w:r>
            <w:r>
              <w:rPr>
                <w:noProof/>
                <w:webHidden/>
              </w:rPr>
              <w:fldChar w:fldCharType="end"/>
            </w:r>
          </w:hyperlink>
        </w:p>
        <w:p w14:paraId="06BE3621" w14:textId="04A397EA" w:rsidR="002155D8" w:rsidRDefault="002155D8">
          <w:pPr>
            <w:pStyle w:val="TOC3"/>
            <w:rPr>
              <w:rFonts w:asciiTheme="minorHAnsi" w:eastAsiaTheme="minorEastAsia" w:hAnsiTheme="minorHAnsi" w:cstheme="minorBidi"/>
              <w:noProof/>
              <w:kern w:val="2"/>
              <w14:ligatures w14:val="standardContextual"/>
            </w:rPr>
          </w:pPr>
          <w:hyperlink w:anchor="_Toc197272685" w:history="1">
            <w:r w:rsidRPr="000F13BE">
              <w:rPr>
                <w:rStyle w:val="Hyperlink"/>
                <w:noProof/>
              </w:rPr>
              <w:t>5.3.4 Comparative Analysis of ML Architectures</w:t>
            </w:r>
            <w:r>
              <w:rPr>
                <w:noProof/>
                <w:webHidden/>
              </w:rPr>
              <w:tab/>
            </w:r>
            <w:r>
              <w:rPr>
                <w:noProof/>
                <w:webHidden/>
              </w:rPr>
              <w:fldChar w:fldCharType="begin"/>
            </w:r>
            <w:r>
              <w:rPr>
                <w:noProof/>
                <w:webHidden/>
              </w:rPr>
              <w:instrText xml:space="preserve"> PAGEREF _Toc197272685 \h </w:instrText>
            </w:r>
            <w:r>
              <w:rPr>
                <w:noProof/>
                <w:webHidden/>
              </w:rPr>
            </w:r>
            <w:r>
              <w:rPr>
                <w:noProof/>
                <w:webHidden/>
              </w:rPr>
              <w:fldChar w:fldCharType="separate"/>
            </w:r>
            <w:r>
              <w:rPr>
                <w:noProof/>
                <w:webHidden/>
              </w:rPr>
              <w:t>70</w:t>
            </w:r>
            <w:r>
              <w:rPr>
                <w:noProof/>
                <w:webHidden/>
              </w:rPr>
              <w:fldChar w:fldCharType="end"/>
            </w:r>
          </w:hyperlink>
        </w:p>
        <w:p w14:paraId="4A2F47CF" w14:textId="2E1C9972" w:rsidR="002155D8" w:rsidRDefault="002155D8">
          <w:pPr>
            <w:pStyle w:val="TOC3"/>
            <w:rPr>
              <w:rFonts w:asciiTheme="minorHAnsi" w:eastAsiaTheme="minorEastAsia" w:hAnsiTheme="minorHAnsi" w:cstheme="minorBidi"/>
              <w:noProof/>
              <w:kern w:val="2"/>
              <w14:ligatures w14:val="standardContextual"/>
            </w:rPr>
          </w:pPr>
          <w:hyperlink w:anchor="_Toc197272686" w:history="1">
            <w:r w:rsidRPr="000F13BE">
              <w:rPr>
                <w:rStyle w:val="Hyperlink"/>
                <w:noProof/>
              </w:rPr>
              <w:t>5.3.5 Creation of a Custom Dataset for Vector Alignment</w:t>
            </w:r>
            <w:r>
              <w:rPr>
                <w:noProof/>
                <w:webHidden/>
              </w:rPr>
              <w:tab/>
            </w:r>
            <w:r>
              <w:rPr>
                <w:noProof/>
                <w:webHidden/>
              </w:rPr>
              <w:fldChar w:fldCharType="begin"/>
            </w:r>
            <w:r>
              <w:rPr>
                <w:noProof/>
                <w:webHidden/>
              </w:rPr>
              <w:instrText xml:space="preserve"> PAGEREF _Toc197272686 \h </w:instrText>
            </w:r>
            <w:r>
              <w:rPr>
                <w:noProof/>
                <w:webHidden/>
              </w:rPr>
            </w:r>
            <w:r>
              <w:rPr>
                <w:noProof/>
                <w:webHidden/>
              </w:rPr>
              <w:fldChar w:fldCharType="separate"/>
            </w:r>
            <w:r>
              <w:rPr>
                <w:noProof/>
                <w:webHidden/>
              </w:rPr>
              <w:t>71</w:t>
            </w:r>
            <w:r>
              <w:rPr>
                <w:noProof/>
                <w:webHidden/>
              </w:rPr>
              <w:fldChar w:fldCharType="end"/>
            </w:r>
          </w:hyperlink>
        </w:p>
        <w:p w14:paraId="12E2B668" w14:textId="7FC23CF0" w:rsidR="002155D8" w:rsidRDefault="002155D8">
          <w:pPr>
            <w:pStyle w:val="TOC3"/>
            <w:rPr>
              <w:rFonts w:asciiTheme="minorHAnsi" w:eastAsiaTheme="minorEastAsia" w:hAnsiTheme="minorHAnsi" w:cstheme="minorBidi"/>
              <w:noProof/>
              <w:kern w:val="2"/>
              <w14:ligatures w14:val="standardContextual"/>
            </w:rPr>
          </w:pPr>
          <w:hyperlink w:anchor="_Toc197272687" w:history="1">
            <w:r w:rsidRPr="000F13BE">
              <w:rPr>
                <w:rStyle w:val="Hyperlink"/>
                <w:noProof/>
              </w:rPr>
              <w:t>5.3.6 Practical Implications for Accessibility Technologies</w:t>
            </w:r>
            <w:r>
              <w:rPr>
                <w:noProof/>
                <w:webHidden/>
              </w:rPr>
              <w:tab/>
            </w:r>
            <w:r>
              <w:rPr>
                <w:noProof/>
                <w:webHidden/>
              </w:rPr>
              <w:fldChar w:fldCharType="begin"/>
            </w:r>
            <w:r>
              <w:rPr>
                <w:noProof/>
                <w:webHidden/>
              </w:rPr>
              <w:instrText xml:space="preserve"> PAGEREF _Toc197272687 \h </w:instrText>
            </w:r>
            <w:r>
              <w:rPr>
                <w:noProof/>
                <w:webHidden/>
              </w:rPr>
            </w:r>
            <w:r>
              <w:rPr>
                <w:noProof/>
                <w:webHidden/>
              </w:rPr>
              <w:fldChar w:fldCharType="separate"/>
            </w:r>
            <w:r>
              <w:rPr>
                <w:noProof/>
                <w:webHidden/>
              </w:rPr>
              <w:t>71</w:t>
            </w:r>
            <w:r>
              <w:rPr>
                <w:noProof/>
                <w:webHidden/>
              </w:rPr>
              <w:fldChar w:fldCharType="end"/>
            </w:r>
          </w:hyperlink>
        </w:p>
        <w:p w14:paraId="1E7C5DF8" w14:textId="3CE5F971" w:rsidR="002155D8" w:rsidRDefault="002155D8">
          <w:pPr>
            <w:pStyle w:val="TOC2"/>
            <w:rPr>
              <w:rFonts w:asciiTheme="minorHAnsi" w:eastAsiaTheme="minorEastAsia" w:hAnsiTheme="minorHAnsi" w:cstheme="minorBidi"/>
              <w:noProof/>
              <w:kern w:val="2"/>
              <w14:ligatures w14:val="standardContextual"/>
            </w:rPr>
          </w:pPr>
          <w:hyperlink w:anchor="_Toc197272688" w:history="1">
            <w:r w:rsidRPr="000F13BE">
              <w:rPr>
                <w:rStyle w:val="Hyperlink"/>
                <w:noProof/>
              </w:rPr>
              <w:t>5.4 Recommendations for Future Research</w:t>
            </w:r>
            <w:r>
              <w:rPr>
                <w:noProof/>
                <w:webHidden/>
              </w:rPr>
              <w:tab/>
            </w:r>
            <w:r>
              <w:rPr>
                <w:noProof/>
                <w:webHidden/>
              </w:rPr>
              <w:fldChar w:fldCharType="begin"/>
            </w:r>
            <w:r>
              <w:rPr>
                <w:noProof/>
                <w:webHidden/>
              </w:rPr>
              <w:instrText xml:space="preserve"> PAGEREF _Toc197272688 \h </w:instrText>
            </w:r>
            <w:r>
              <w:rPr>
                <w:noProof/>
                <w:webHidden/>
              </w:rPr>
            </w:r>
            <w:r>
              <w:rPr>
                <w:noProof/>
                <w:webHidden/>
              </w:rPr>
              <w:fldChar w:fldCharType="separate"/>
            </w:r>
            <w:r>
              <w:rPr>
                <w:noProof/>
                <w:webHidden/>
              </w:rPr>
              <w:t>72</w:t>
            </w:r>
            <w:r>
              <w:rPr>
                <w:noProof/>
                <w:webHidden/>
              </w:rPr>
              <w:fldChar w:fldCharType="end"/>
            </w:r>
          </w:hyperlink>
        </w:p>
        <w:p w14:paraId="242DB0B0" w14:textId="11FFB7CA" w:rsidR="002155D8" w:rsidRDefault="002155D8">
          <w:pPr>
            <w:pStyle w:val="TOC3"/>
            <w:rPr>
              <w:rFonts w:asciiTheme="minorHAnsi" w:eastAsiaTheme="minorEastAsia" w:hAnsiTheme="minorHAnsi" w:cstheme="minorBidi"/>
              <w:noProof/>
              <w:kern w:val="2"/>
              <w14:ligatures w14:val="standardContextual"/>
            </w:rPr>
          </w:pPr>
          <w:hyperlink w:anchor="_Toc197272689" w:history="1">
            <w:r w:rsidRPr="000F13BE">
              <w:rPr>
                <w:rStyle w:val="Hyperlink"/>
                <w:noProof/>
              </w:rPr>
              <w:t>5.4.1 End-to-End Integration of All Three Stages</w:t>
            </w:r>
            <w:r>
              <w:rPr>
                <w:noProof/>
                <w:webHidden/>
              </w:rPr>
              <w:tab/>
            </w:r>
            <w:r>
              <w:rPr>
                <w:noProof/>
                <w:webHidden/>
              </w:rPr>
              <w:fldChar w:fldCharType="begin"/>
            </w:r>
            <w:r>
              <w:rPr>
                <w:noProof/>
                <w:webHidden/>
              </w:rPr>
              <w:instrText xml:space="preserve"> PAGEREF _Toc197272689 \h </w:instrText>
            </w:r>
            <w:r>
              <w:rPr>
                <w:noProof/>
                <w:webHidden/>
              </w:rPr>
            </w:r>
            <w:r>
              <w:rPr>
                <w:noProof/>
                <w:webHidden/>
              </w:rPr>
              <w:fldChar w:fldCharType="separate"/>
            </w:r>
            <w:r>
              <w:rPr>
                <w:noProof/>
                <w:webHidden/>
              </w:rPr>
              <w:t>72</w:t>
            </w:r>
            <w:r>
              <w:rPr>
                <w:noProof/>
                <w:webHidden/>
              </w:rPr>
              <w:fldChar w:fldCharType="end"/>
            </w:r>
          </w:hyperlink>
        </w:p>
        <w:p w14:paraId="07E00F41" w14:textId="5DEF6619" w:rsidR="002155D8" w:rsidRDefault="002155D8">
          <w:pPr>
            <w:pStyle w:val="TOC3"/>
            <w:rPr>
              <w:rFonts w:asciiTheme="minorHAnsi" w:eastAsiaTheme="minorEastAsia" w:hAnsiTheme="minorHAnsi" w:cstheme="minorBidi"/>
              <w:noProof/>
              <w:kern w:val="2"/>
              <w14:ligatures w14:val="standardContextual"/>
            </w:rPr>
          </w:pPr>
          <w:hyperlink w:anchor="_Toc197272690" w:history="1">
            <w:r w:rsidRPr="000F13BE">
              <w:rPr>
                <w:rStyle w:val="Hyperlink"/>
                <w:noProof/>
              </w:rPr>
              <w:t>5.4.2 User Study with Real-World Participants</w:t>
            </w:r>
            <w:r>
              <w:rPr>
                <w:noProof/>
                <w:webHidden/>
              </w:rPr>
              <w:tab/>
            </w:r>
            <w:r>
              <w:rPr>
                <w:noProof/>
                <w:webHidden/>
              </w:rPr>
              <w:fldChar w:fldCharType="begin"/>
            </w:r>
            <w:r>
              <w:rPr>
                <w:noProof/>
                <w:webHidden/>
              </w:rPr>
              <w:instrText xml:space="preserve"> PAGEREF _Toc197272690 \h </w:instrText>
            </w:r>
            <w:r>
              <w:rPr>
                <w:noProof/>
                <w:webHidden/>
              </w:rPr>
            </w:r>
            <w:r>
              <w:rPr>
                <w:noProof/>
                <w:webHidden/>
              </w:rPr>
              <w:fldChar w:fldCharType="separate"/>
            </w:r>
            <w:r>
              <w:rPr>
                <w:noProof/>
                <w:webHidden/>
              </w:rPr>
              <w:t>72</w:t>
            </w:r>
            <w:r>
              <w:rPr>
                <w:noProof/>
                <w:webHidden/>
              </w:rPr>
              <w:fldChar w:fldCharType="end"/>
            </w:r>
          </w:hyperlink>
        </w:p>
        <w:p w14:paraId="39B5F6BF" w14:textId="62683E8C" w:rsidR="002155D8" w:rsidRDefault="002155D8">
          <w:pPr>
            <w:pStyle w:val="TOC3"/>
            <w:rPr>
              <w:rFonts w:asciiTheme="minorHAnsi" w:eastAsiaTheme="minorEastAsia" w:hAnsiTheme="minorHAnsi" w:cstheme="minorBidi"/>
              <w:noProof/>
              <w:kern w:val="2"/>
              <w14:ligatures w14:val="standardContextual"/>
            </w:rPr>
          </w:pPr>
          <w:hyperlink w:anchor="_Toc197272691" w:history="1">
            <w:r w:rsidRPr="000F13BE">
              <w:rPr>
                <w:rStyle w:val="Hyperlink"/>
                <w:noProof/>
              </w:rPr>
              <w:t>5.4.3 Enhancement of Stage-1 and Stage-2 Models</w:t>
            </w:r>
            <w:r>
              <w:rPr>
                <w:noProof/>
                <w:webHidden/>
              </w:rPr>
              <w:tab/>
            </w:r>
            <w:r>
              <w:rPr>
                <w:noProof/>
                <w:webHidden/>
              </w:rPr>
              <w:fldChar w:fldCharType="begin"/>
            </w:r>
            <w:r>
              <w:rPr>
                <w:noProof/>
                <w:webHidden/>
              </w:rPr>
              <w:instrText xml:space="preserve"> PAGEREF _Toc197272691 \h </w:instrText>
            </w:r>
            <w:r>
              <w:rPr>
                <w:noProof/>
                <w:webHidden/>
              </w:rPr>
            </w:r>
            <w:r>
              <w:rPr>
                <w:noProof/>
                <w:webHidden/>
              </w:rPr>
              <w:fldChar w:fldCharType="separate"/>
            </w:r>
            <w:r>
              <w:rPr>
                <w:noProof/>
                <w:webHidden/>
              </w:rPr>
              <w:t>72</w:t>
            </w:r>
            <w:r>
              <w:rPr>
                <w:noProof/>
                <w:webHidden/>
              </w:rPr>
              <w:fldChar w:fldCharType="end"/>
            </w:r>
          </w:hyperlink>
        </w:p>
        <w:p w14:paraId="14C7D7D4" w14:textId="0A8E9979" w:rsidR="002155D8" w:rsidRDefault="002155D8">
          <w:pPr>
            <w:pStyle w:val="TOC3"/>
            <w:rPr>
              <w:rFonts w:asciiTheme="minorHAnsi" w:eastAsiaTheme="minorEastAsia" w:hAnsiTheme="minorHAnsi" w:cstheme="minorBidi"/>
              <w:noProof/>
              <w:kern w:val="2"/>
              <w14:ligatures w14:val="standardContextual"/>
            </w:rPr>
          </w:pPr>
          <w:hyperlink w:anchor="_Toc197272692" w:history="1">
            <w:r w:rsidRPr="000F13BE">
              <w:rPr>
                <w:rStyle w:val="Hyperlink"/>
                <w:noProof/>
              </w:rPr>
              <w:t>5.4.4 Explore the latest algorithm for Stage-3 modeling</w:t>
            </w:r>
            <w:r>
              <w:rPr>
                <w:noProof/>
                <w:webHidden/>
              </w:rPr>
              <w:tab/>
            </w:r>
            <w:r>
              <w:rPr>
                <w:noProof/>
                <w:webHidden/>
              </w:rPr>
              <w:fldChar w:fldCharType="begin"/>
            </w:r>
            <w:r>
              <w:rPr>
                <w:noProof/>
                <w:webHidden/>
              </w:rPr>
              <w:instrText xml:space="preserve"> PAGEREF _Toc197272692 \h </w:instrText>
            </w:r>
            <w:r>
              <w:rPr>
                <w:noProof/>
                <w:webHidden/>
              </w:rPr>
            </w:r>
            <w:r>
              <w:rPr>
                <w:noProof/>
                <w:webHidden/>
              </w:rPr>
              <w:fldChar w:fldCharType="separate"/>
            </w:r>
            <w:r>
              <w:rPr>
                <w:noProof/>
                <w:webHidden/>
              </w:rPr>
              <w:t>72</w:t>
            </w:r>
            <w:r>
              <w:rPr>
                <w:noProof/>
                <w:webHidden/>
              </w:rPr>
              <w:fldChar w:fldCharType="end"/>
            </w:r>
          </w:hyperlink>
        </w:p>
        <w:p w14:paraId="51AF9CB5" w14:textId="5B58FE67" w:rsidR="002155D8" w:rsidRDefault="002155D8">
          <w:pPr>
            <w:pStyle w:val="TOC3"/>
            <w:rPr>
              <w:rFonts w:asciiTheme="minorHAnsi" w:eastAsiaTheme="minorEastAsia" w:hAnsiTheme="minorHAnsi" w:cstheme="minorBidi"/>
              <w:noProof/>
              <w:kern w:val="2"/>
              <w14:ligatures w14:val="standardContextual"/>
            </w:rPr>
          </w:pPr>
          <w:hyperlink w:anchor="_Toc197272693" w:history="1">
            <w:r w:rsidRPr="000F13BE">
              <w:rPr>
                <w:rStyle w:val="Hyperlink"/>
                <w:noProof/>
              </w:rPr>
              <w:t>5.4.5 Temporal Modeling and Sequence Learning</w:t>
            </w:r>
            <w:r>
              <w:rPr>
                <w:noProof/>
                <w:webHidden/>
              </w:rPr>
              <w:tab/>
            </w:r>
            <w:r>
              <w:rPr>
                <w:noProof/>
                <w:webHidden/>
              </w:rPr>
              <w:fldChar w:fldCharType="begin"/>
            </w:r>
            <w:r>
              <w:rPr>
                <w:noProof/>
                <w:webHidden/>
              </w:rPr>
              <w:instrText xml:space="preserve"> PAGEREF _Toc197272693 \h </w:instrText>
            </w:r>
            <w:r>
              <w:rPr>
                <w:noProof/>
                <w:webHidden/>
              </w:rPr>
            </w:r>
            <w:r>
              <w:rPr>
                <w:noProof/>
                <w:webHidden/>
              </w:rPr>
              <w:fldChar w:fldCharType="separate"/>
            </w:r>
            <w:r>
              <w:rPr>
                <w:noProof/>
                <w:webHidden/>
              </w:rPr>
              <w:t>73</w:t>
            </w:r>
            <w:r>
              <w:rPr>
                <w:noProof/>
                <w:webHidden/>
              </w:rPr>
              <w:fldChar w:fldCharType="end"/>
            </w:r>
          </w:hyperlink>
        </w:p>
        <w:p w14:paraId="591BAA89" w14:textId="08EA4787" w:rsidR="002155D8" w:rsidRDefault="002155D8">
          <w:pPr>
            <w:pStyle w:val="TOC3"/>
            <w:rPr>
              <w:rFonts w:asciiTheme="minorHAnsi" w:eastAsiaTheme="minorEastAsia" w:hAnsiTheme="minorHAnsi" w:cstheme="minorBidi"/>
              <w:noProof/>
              <w:kern w:val="2"/>
              <w14:ligatures w14:val="standardContextual"/>
            </w:rPr>
          </w:pPr>
          <w:hyperlink w:anchor="_Toc197272694" w:history="1">
            <w:r w:rsidRPr="000F13BE">
              <w:rPr>
                <w:rStyle w:val="Hyperlink"/>
                <w:noProof/>
              </w:rPr>
              <w:t>5.4.6 Adaptation for Wearable and Edge Devices</w:t>
            </w:r>
            <w:r>
              <w:rPr>
                <w:noProof/>
                <w:webHidden/>
              </w:rPr>
              <w:tab/>
            </w:r>
            <w:r>
              <w:rPr>
                <w:noProof/>
                <w:webHidden/>
              </w:rPr>
              <w:fldChar w:fldCharType="begin"/>
            </w:r>
            <w:r>
              <w:rPr>
                <w:noProof/>
                <w:webHidden/>
              </w:rPr>
              <w:instrText xml:space="preserve"> PAGEREF _Toc197272694 \h </w:instrText>
            </w:r>
            <w:r>
              <w:rPr>
                <w:noProof/>
                <w:webHidden/>
              </w:rPr>
            </w:r>
            <w:r>
              <w:rPr>
                <w:noProof/>
                <w:webHidden/>
              </w:rPr>
              <w:fldChar w:fldCharType="separate"/>
            </w:r>
            <w:r>
              <w:rPr>
                <w:noProof/>
                <w:webHidden/>
              </w:rPr>
              <w:t>73</w:t>
            </w:r>
            <w:r>
              <w:rPr>
                <w:noProof/>
                <w:webHidden/>
              </w:rPr>
              <w:fldChar w:fldCharType="end"/>
            </w:r>
          </w:hyperlink>
        </w:p>
        <w:p w14:paraId="156A415C" w14:textId="2C87B7F0" w:rsidR="002155D8" w:rsidRDefault="002155D8">
          <w:pPr>
            <w:pStyle w:val="TOC3"/>
            <w:rPr>
              <w:rFonts w:asciiTheme="minorHAnsi" w:eastAsiaTheme="minorEastAsia" w:hAnsiTheme="minorHAnsi" w:cstheme="minorBidi"/>
              <w:noProof/>
              <w:kern w:val="2"/>
              <w14:ligatures w14:val="standardContextual"/>
            </w:rPr>
          </w:pPr>
          <w:hyperlink w:anchor="_Toc197272695" w:history="1">
            <w:r w:rsidRPr="000F13BE">
              <w:rPr>
                <w:rStyle w:val="Hyperlink"/>
                <w:noProof/>
              </w:rPr>
              <w:t>5.4.7 Inclusion of Ambiguity Handling and Feedback Mechanisms</w:t>
            </w:r>
            <w:r>
              <w:rPr>
                <w:noProof/>
                <w:webHidden/>
              </w:rPr>
              <w:tab/>
            </w:r>
            <w:r>
              <w:rPr>
                <w:noProof/>
                <w:webHidden/>
              </w:rPr>
              <w:fldChar w:fldCharType="begin"/>
            </w:r>
            <w:r>
              <w:rPr>
                <w:noProof/>
                <w:webHidden/>
              </w:rPr>
              <w:instrText xml:space="preserve"> PAGEREF _Toc197272695 \h </w:instrText>
            </w:r>
            <w:r>
              <w:rPr>
                <w:noProof/>
                <w:webHidden/>
              </w:rPr>
            </w:r>
            <w:r>
              <w:rPr>
                <w:noProof/>
                <w:webHidden/>
              </w:rPr>
              <w:fldChar w:fldCharType="separate"/>
            </w:r>
            <w:r>
              <w:rPr>
                <w:noProof/>
                <w:webHidden/>
              </w:rPr>
              <w:t>73</w:t>
            </w:r>
            <w:r>
              <w:rPr>
                <w:noProof/>
                <w:webHidden/>
              </w:rPr>
              <w:fldChar w:fldCharType="end"/>
            </w:r>
          </w:hyperlink>
        </w:p>
        <w:p w14:paraId="285A1601" w14:textId="7092D371" w:rsidR="002155D8" w:rsidRDefault="002155D8">
          <w:pPr>
            <w:pStyle w:val="TOC3"/>
            <w:rPr>
              <w:rFonts w:asciiTheme="minorHAnsi" w:eastAsiaTheme="minorEastAsia" w:hAnsiTheme="minorHAnsi" w:cstheme="minorBidi"/>
              <w:noProof/>
              <w:kern w:val="2"/>
              <w14:ligatures w14:val="standardContextual"/>
            </w:rPr>
          </w:pPr>
          <w:hyperlink w:anchor="_Toc197272696" w:history="1">
            <w:r w:rsidRPr="000F13BE">
              <w:rPr>
                <w:rStyle w:val="Hyperlink"/>
                <w:noProof/>
              </w:rPr>
              <w:t>5.4.8 Dataset Expansion and Open Sharing</w:t>
            </w:r>
            <w:r>
              <w:rPr>
                <w:noProof/>
                <w:webHidden/>
              </w:rPr>
              <w:tab/>
            </w:r>
            <w:r>
              <w:rPr>
                <w:noProof/>
                <w:webHidden/>
              </w:rPr>
              <w:fldChar w:fldCharType="begin"/>
            </w:r>
            <w:r>
              <w:rPr>
                <w:noProof/>
                <w:webHidden/>
              </w:rPr>
              <w:instrText xml:space="preserve"> PAGEREF _Toc197272696 \h </w:instrText>
            </w:r>
            <w:r>
              <w:rPr>
                <w:noProof/>
                <w:webHidden/>
              </w:rPr>
            </w:r>
            <w:r>
              <w:rPr>
                <w:noProof/>
                <w:webHidden/>
              </w:rPr>
              <w:fldChar w:fldCharType="separate"/>
            </w:r>
            <w:r>
              <w:rPr>
                <w:noProof/>
                <w:webHidden/>
              </w:rPr>
              <w:t>73</w:t>
            </w:r>
            <w:r>
              <w:rPr>
                <w:noProof/>
                <w:webHidden/>
              </w:rPr>
              <w:fldChar w:fldCharType="end"/>
            </w:r>
          </w:hyperlink>
        </w:p>
        <w:p w14:paraId="230AE4F4" w14:textId="49B6CF80" w:rsidR="002155D8" w:rsidRDefault="002155D8">
          <w:pPr>
            <w:pStyle w:val="TOC3"/>
            <w:rPr>
              <w:rFonts w:asciiTheme="minorHAnsi" w:eastAsiaTheme="minorEastAsia" w:hAnsiTheme="minorHAnsi" w:cstheme="minorBidi"/>
              <w:noProof/>
              <w:kern w:val="2"/>
              <w14:ligatures w14:val="standardContextual"/>
            </w:rPr>
          </w:pPr>
          <w:hyperlink w:anchor="_Toc197272697" w:history="1">
            <w:r w:rsidRPr="000F13BE">
              <w:rPr>
                <w:rStyle w:val="Hyperlink"/>
                <w:noProof/>
              </w:rPr>
              <w:t>5.4.9 Explore the impact of other inputs</w:t>
            </w:r>
            <w:r>
              <w:rPr>
                <w:noProof/>
                <w:webHidden/>
              </w:rPr>
              <w:tab/>
            </w:r>
            <w:r>
              <w:rPr>
                <w:noProof/>
                <w:webHidden/>
              </w:rPr>
              <w:fldChar w:fldCharType="begin"/>
            </w:r>
            <w:r>
              <w:rPr>
                <w:noProof/>
                <w:webHidden/>
              </w:rPr>
              <w:instrText xml:space="preserve"> PAGEREF _Toc197272697 \h </w:instrText>
            </w:r>
            <w:r>
              <w:rPr>
                <w:noProof/>
                <w:webHidden/>
              </w:rPr>
            </w:r>
            <w:r>
              <w:rPr>
                <w:noProof/>
                <w:webHidden/>
              </w:rPr>
              <w:fldChar w:fldCharType="separate"/>
            </w:r>
            <w:r>
              <w:rPr>
                <w:noProof/>
                <w:webHidden/>
              </w:rPr>
              <w:t>74</w:t>
            </w:r>
            <w:r>
              <w:rPr>
                <w:noProof/>
                <w:webHidden/>
              </w:rPr>
              <w:fldChar w:fldCharType="end"/>
            </w:r>
          </w:hyperlink>
        </w:p>
        <w:p w14:paraId="73FE2E24" w14:textId="6D7FDA78" w:rsidR="002155D8" w:rsidRDefault="002155D8">
          <w:pPr>
            <w:pStyle w:val="TOC3"/>
            <w:rPr>
              <w:rFonts w:asciiTheme="minorHAnsi" w:eastAsiaTheme="minorEastAsia" w:hAnsiTheme="minorHAnsi" w:cstheme="minorBidi"/>
              <w:noProof/>
              <w:kern w:val="2"/>
              <w14:ligatures w14:val="standardContextual"/>
            </w:rPr>
          </w:pPr>
          <w:hyperlink w:anchor="_Toc197272698" w:history="1">
            <w:r w:rsidRPr="000F13BE">
              <w:rPr>
                <w:rStyle w:val="Hyperlink"/>
                <w:noProof/>
              </w:rPr>
              <w:t>5.4.10 Integrate with Device Control System</w:t>
            </w:r>
            <w:r>
              <w:rPr>
                <w:noProof/>
                <w:webHidden/>
              </w:rPr>
              <w:tab/>
            </w:r>
            <w:r>
              <w:rPr>
                <w:noProof/>
                <w:webHidden/>
              </w:rPr>
              <w:fldChar w:fldCharType="begin"/>
            </w:r>
            <w:r>
              <w:rPr>
                <w:noProof/>
                <w:webHidden/>
              </w:rPr>
              <w:instrText xml:space="preserve"> PAGEREF _Toc197272698 \h </w:instrText>
            </w:r>
            <w:r>
              <w:rPr>
                <w:noProof/>
                <w:webHidden/>
              </w:rPr>
            </w:r>
            <w:r>
              <w:rPr>
                <w:noProof/>
                <w:webHidden/>
              </w:rPr>
              <w:fldChar w:fldCharType="separate"/>
            </w:r>
            <w:r>
              <w:rPr>
                <w:noProof/>
                <w:webHidden/>
              </w:rPr>
              <w:t>74</w:t>
            </w:r>
            <w:r>
              <w:rPr>
                <w:noProof/>
                <w:webHidden/>
              </w:rPr>
              <w:fldChar w:fldCharType="end"/>
            </w:r>
          </w:hyperlink>
        </w:p>
        <w:p w14:paraId="793D228C" w14:textId="760C3191" w:rsidR="002155D8" w:rsidRDefault="002155D8">
          <w:pPr>
            <w:pStyle w:val="TOC3"/>
            <w:rPr>
              <w:rFonts w:asciiTheme="minorHAnsi" w:eastAsiaTheme="minorEastAsia" w:hAnsiTheme="minorHAnsi" w:cstheme="minorBidi"/>
              <w:noProof/>
              <w:kern w:val="2"/>
              <w14:ligatures w14:val="standardContextual"/>
            </w:rPr>
          </w:pPr>
          <w:hyperlink w:anchor="_Toc197272699" w:history="1">
            <w:r w:rsidRPr="000F13BE">
              <w:rPr>
                <w:rStyle w:val="Hyperlink"/>
                <w:noProof/>
              </w:rPr>
              <w:t>5.4.11 Improve False-Positive Rate</w:t>
            </w:r>
            <w:r>
              <w:rPr>
                <w:noProof/>
                <w:webHidden/>
              </w:rPr>
              <w:tab/>
            </w:r>
            <w:r>
              <w:rPr>
                <w:noProof/>
                <w:webHidden/>
              </w:rPr>
              <w:fldChar w:fldCharType="begin"/>
            </w:r>
            <w:r>
              <w:rPr>
                <w:noProof/>
                <w:webHidden/>
              </w:rPr>
              <w:instrText xml:space="preserve"> PAGEREF _Toc197272699 \h </w:instrText>
            </w:r>
            <w:r>
              <w:rPr>
                <w:noProof/>
                <w:webHidden/>
              </w:rPr>
            </w:r>
            <w:r>
              <w:rPr>
                <w:noProof/>
                <w:webHidden/>
              </w:rPr>
              <w:fldChar w:fldCharType="separate"/>
            </w:r>
            <w:r>
              <w:rPr>
                <w:noProof/>
                <w:webHidden/>
              </w:rPr>
              <w:t>74</w:t>
            </w:r>
            <w:r>
              <w:rPr>
                <w:noProof/>
                <w:webHidden/>
              </w:rPr>
              <w:fldChar w:fldCharType="end"/>
            </w:r>
          </w:hyperlink>
        </w:p>
        <w:p w14:paraId="39633E49" w14:textId="1D2C59F9" w:rsidR="002155D8" w:rsidRDefault="002155D8">
          <w:pPr>
            <w:pStyle w:val="TOC1"/>
            <w:rPr>
              <w:rFonts w:asciiTheme="minorHAnsi" w:eastAsiaTheme="minorEastAsia" w:hAnsiTheme="minorHAnsi" w:cstheme="minorBidi"/>
              <w:kern w:val="2"/>
              <w14:ligatures w14:val="standardContextual"/>
            </w:rPr>
          </w:pPr>
          <w:hyperlink w:anchor="_Toc197272700" w:history="1">
            <w:r w:rsidRPr="000F13BE">
              <w:rPr>
                <w:rStyle w:val="Hyperlink"/>
              </w:rPr>
              <w:t>References</w:t>
            </w:r>
            <w:r>
              <w:rPr>
                <w:webHidden/>
              </w:rPr>
              <w:tab/>
            </w:r>
            <w:r>
              <w:rPr>
                <w:webHidden/>
              </w:rPr>
              <w:fldChar w:fldCharType="begin"/>
            </w:r>
            <w:r>
              <w:rPr>
                <w:webHidden/>
              </w:rPr>
              <w:instrText xml:space="preserve"> PAGEREF _Toc197272700 \h </w:instrText>
            </w:r>
            <w:r>
              <w:rPr>
                <w:webHidden/>
              </w:rPr>
            </w:r>
            <w:r>
              <w:rPr>
                <w:webHidden/>
              </w:rPr>
              <w:fldChar w:fldCharType="separate"/>
            </w:r>
            <w:r>
              <w:rPr>
                <w:webHidden/>
              </w:rPr>
              <w:t>75</w:t>
            </w:r>
            <w:r>
              <w:rPr>
                <w:webHidden/>
              </w:rPr>
              <w:fldChar w:fldCharType="end"/>
            </w:r>
          </w:hyperlink>
        </w:p>
        <w:p w14:paraId="2F593FE0" w14:textId="49799950" w:rsidR="002155D8" w:rsidRDefault="002155D8">
          <w:pPr>
            <w:pStyle w:val="TOC1"/>
            <w:rPr>
              <w:rFonts w:asciiTheme="minorHAnsi" w:eastAsiaTheme="minorEastAsia" w:hAnsiTheme="minorHAnsi" w:cstheme="minorBidi"/>
              <w:kern w:val="2"/>
              <w14:ligatures w14:val="standardContextual"/>
            </w:rPr>
          </w:pPr>
          <w:hyperlink w:anchor="_Toc197272701" w:history="1">
            <w:r w:rsidRPr="000F13BE">
              <w:rPr>
                <w:rStyle w:val="Hyperlink"/>
              </w:rPr>
              <w:t>Appendix A: Stage-3 Training Results</w:t>
            </w:r>
            <w:r>
              <w:rPr>
                <w:webHidden/>
              </w:rPr>
              <w:tab/>
            </w:r>
            <w:r>
              <w:rPr>
                <w:webHidden/>
              </w:rPr>
              <w:fldChar w:fldCharType="begin"/>
            </w:r>
            <w:r>
              <w:rPr>
                <w:webHidden/>
              </w:rPr>
              <w:instrText xml:space="preserve"> PAGEREF _Toc197272701 \h </w:instrText>
            </w:r>
            <w:r>
              <w:rPr>
                <w:webHidden/>
              </w:rPr>
            </w:r>
            <w:r>
              <w:rPr>
                <w:webHidden/>
              </w:rPr>
              <w:fldChar w:fldCharType="separate"/>
            </w:r>
            <w:r>
              <w:rPr>
                <w:webHidden/>
              </w:rPr>
              <w:t>86</w:t>
            </w:r>
            <w:r>
              <w:rPr>
                <w:webHidden/>
              </w:rPr>
              <w:fldChar w:fldCharType="end"/>
            </w:r>
          </w:hyperlink>
        </w:p>
        <w:p w14:paraId="0DF4478C" w14:textId="71D831FE" w:rsidR="002155D8" w:rsidRDefault="002155D8">
          <w:pPr>
            <w:pStyle w:val="TOC3"/>
            <w:rPr>
              <w:rFonts w:asciiTheme="minorHAnsi" w:eastAsiaTheme="minorEastAsia" w:hAnsiTheme="minorHAnsi" w:cstheme="minorBidi"/>
              <w:noProof/>
              <w:kern w:val="2"/>
              <w14:ligatures w14:val="standardContextual"/>
            </w:rPr>
          </w:pPr>
          <w:hyperlink w:anchor="_Toc197272702" w:history="1">
            <w:r w:rsidRPr="000F13BE">
              <w:rPr>
                <w:rStyle w:val="Hyperlink"/>
                <w:noProof/>
              </w:rPr>
              <w:t>Method One Training Results</w:t>
            </w:r>
            <w:r>
              <w:rPr>
                <w:noProof/>
                <w:webHidden/>
              </w:rPr>
              <w:tab/>
            </w:r>
            <w:r>
              <w:rPr>
                <w:noProof/>
                <w:webHidden/>
              </w:rPr>
              <w:fldChar w:fldCharType="begin"/>
            </w:r>
            <w:r>
              <w:rPr>
                <w:noProof/>
                <w:webHidden/>
              </w:rPr>
              <w:instrText xml:space="preserve"> PAGEREF _Toc197272702 \h </w:instrText>
            </w:r>
            <w:r>
              <w:rPr>
                <w:noProof/>
                <w:webHidden/>
              </w:rPr>
            </w:r>
            <w:r>
              <w:rPr>
                <w:noProof/>
                <w:webHidden/>
              </w:rPr>
              <w:fldChar w:fldCharType="separate"/>
            </w:r>
            <w:r>
              <w:rPr>
                <w:noProof/>
                <w:webHidden/>
              </w:rPr>
              <w:t>86</w:t>
            </w:r>
            <w:r>
              <w:rPr>
                <w:noProof/>
                <w:webHidden/>
              </w:rPr>
              <w:fldChar w:fldCharType="end"/>
            </w:r>
          </w:hyperlink>
        </w:p>
        <w:p w14:paraId="6F699129" w14:textId="58FA4F5B" w:rsidR="002155D8" w:rsidRDefault="002155D8">
          <w:pPr>
            <w:pStyle w:val="TOC2"/>
            <w:rPr>
              <w:rFonts w:asciiTheme="minorHAnsi" w:eastAsiaTheme="minorEastAsia" w:hAnsiTheme="minorHAnsi" w:cstheme="minorBidi"/>
              <w:noProof/>
              <w:kern w:val="2"/>
              <w14:ligatures w14:val="standardContextual"/>
            </w:rPr>
          </w:pPr>
          <w:hyperlink w:anchor="_Toc197272703" w:history="1">
            <w:r w:rsidRPr="000F13BE">
              <w:rPr>
                <w:rStyle w:val="Hyperlink"/>
                <w:noProof/>
              </w:rPr>
              <w:t>Method Two: Transformer plus Gaze</w:t>
            </w:r>
            <w:r>
              <w:rPr>
                <w:noProof/>
                <w:webHidden/>
              </w:rPr>
              <w:tab/>
            </w:r>
            <w:r>
              <w:rPr>
                <w:noProof/>
                <w:webHidden/>
              </w:rPr>
              <w:fldChar w:fldCharType="begin"/>
            </w:r>
            <w:r>
              <w:rPr>
                <w:noProof/>
                <w:webHidden/>
              </w:rPr>
              <w:instrText xml:space="preserve"> PAGEREF _Toc197272703 \h </w:instrText>
            </w:r>
            <w:r>
              <w:rPr>
                <w:noProof/>
                <w:webHidden/>
              </w:rPr>
            </w:r>
            <w:r>
              <w:rPr>
                <w:noProof/>
                <w:webHidden/>
              </w:rPr>
              <w:fldChar w:fldCharType="separate"/>
            </w:r>
            <w:r>
              <w:rPr>
                <w:noProof/>
                <w:webHidden/>
              </w:rPr>
              <w:t>87</w:t>
            </w:r>
            <w:r>
              <w:rPr>
                <w:noProof/>
                <w:webHidden/>
              </w:rPr>
              <w:fldChar w:fldCharType="end"/>
            </w:r>
          </w:hyperlink>
        </w:p>
        <w:p w14:paraId="3FF2C0CA" w14:textId="7DB52BEF" w:rsidR="002155D8" w:rsidRDefault="002155D8">
          <w:pPr>
            <w:pStyle w:val="TOC2"/>
            <w:rPr>
              <w:rFonts w:asciiTheme="minorHAnsi" w:eastAsiaTheme="minorEastAsia" w:hAnsiTheme="minorHAnsi" w:cstheme="minorBidi"/>
              <w:noProof/>
              <w:kern w:val="2"/>
              <w14:ligatures w14:val="standardContextual"/>
            </w:rPr>
          </w:pPr>
          <w:hyperlink w:anchor="_Toc197272704" w:history="1">
            <w:r w:rsidRPr="000F13BE">
              <w:rPr>
                <w:rStyle w:val="Hyperlink"/>
                <w:noProof/>
              </w:rPr>
              <w:t>Method Three: MLP</w:t>
            </w:r>
            <w:r>
              <w:rPr>
                <w:noProof/>
                <w:webHidden/>
              </w:rPr>
              <w:tab/>
            </w:r>
            <w:r>
              <w:rPr>
                <w:noProof/>
                <w:webHidden/>
              </w:rPr>
              <w:fldChar w:fldCharType="begin"/>
            </w:r>
            <w:r>
              <w:rPr>
                <w:noProof/>
                <w:webHidden/>
              </w:rPr>
              <w:instrText xml:space="preserve"> PAGEREF _Toc197272704 \h </w:instrText>
            </w:r>
            <w:r>
              <w:rPr>
                <w:noProof/>
                <w:webHidden/>
              </w:rPr>
            </w:r>
            <w:r>
              <w:rPr>
                <w:noProof/>
                <w:webHidden/>
              </w:rPr>
              <w:fldChar w:fldCharType="separate"/>
            </w:r>
            <w:r>
              <w:rPr>
                <w:noProof/>
                <w:webHidden/>
              </w:rPr>
              <w:t>88</w:t>
            </w:r>
            <w:r>
              <w:rPr>
                <w:noProof/>
                <w:webHidden/>
              </w:rPr>
              <w:fldChar w:fldCharType="end"/>
            </w:r>
          </w:hyperlink>
        </w:p>
        <w:p w14:paraId="5EDAD8A0" w14:textId="7F23556B" w:rsidR="002155D8" w:rsidRDefault="002155D8">
          <w:pPr>
            <w:pStyle w:val="TOC3"/>
            <w:rPr>
              <w:rFonts w:asciiTheme="minorHAnsi" w:eastAsiaTheme="minorEastAsia" w:hAnsiTheme="minorHAnsi" w:cstheme="minorBidi"/>
              <w:noProof/>
              <w:kern w:val="2"/>
              <w14:ligatures w14:val="standardContextual"/>
            </w:rPr>
          </w:pPr>
          <w:hyperlink w:anchor="_Toc197272705" w:history="1">
            <w:r w:rsidRPr="000F13BE">
              <w:rPr>
                <w:rStyle w:val="Hyperlink"/>
                <w:noProof/>
              </w:rPr>
              <w:t>Method Three Training Results</w:t>
            </w:r>
            <w:r>
              <w:rPr>
                <w:noProof/>
                <w:webHidden/>
              </w:rPr>
              <w:tab/>
            </w:r>
            <w:r>
              <w:rPr>
                <w:noProof/>
                <w:webHidden/>
              </w:rPr>
              <w:fldChar w:fldCharType="begin"/>
            </w:r>
            <w:r>
              <w:rPr>
                <w:noProof/>
                <w:webHidden/>
              </w:rPr>
              <w:instrText xml:space="preserve"> PAGEREF _Toc197272705 \h </w:instrText>
            </w:r>
            <w:r>
              <w:rPr>
                <w:noProof/>
                <w:webHidden/>
              </w:rPr>
            </w:r>
            <w:r>
              <w:rPr>
                <w:noProof/>
                <w:webHidden/>
              </w:rPr>
              <w:fldChar w:fldCharType="separate"/>
            </w:r>
            <w:r>
              <w:rPr>
                <w:noProof/>
                <w:webHidden/>
              </w:rPr>
              <w:t>89</w:t>
            </w:r>
            <w:r>
              <w:rPr>
                <w:noProof/>
                <w:webHidden/>
              </w:rPr>
              <w:fldChar w:fldCharType="end"/>
            </w:r>
          </w:hyperlink>
        </w:p>
        <w:p w14:paraId="0CB56AC3" w14:textId="38F6D893" w:rsidR="002155D8" w:rsidRDefault="002155D8">
          <w:pPr>
            <w:pStyle w:val="TOC2"/>
            <w:rPr>
              <w:rFonts w:asciiTheme="minorHAnsi" w:eastAsiaTheme="minorEastAsia" w:hAnsiTheme="minorHAnsi" w:cstheme="minorBidi"/>
              <w:noProof/>
              <w:kern w:val="2"/>
              <w14:ligatures w14:val="standardContextual"/>
            </w:rPr>
          </w:pPr>
          <w:hyperlink w:anchor="_Toc197272706" w:history="1">
            <w:r w:rsidRPr="000F13BE">
              <w:rPr>
                <w:rStyle w:val="Hyperlink"/>
                <w:noProof/>
                <w:lang w:eastAsia="ja-JP"/>
              </w:rPr>
              <w:t>Method Four: MPL plus Gaze Direction</w:t>
            </w:r>
            <w:r>
              <w:rPr>
                <w:noProof/>
                <w:webHidden/>
              </w:rPr>
              <w:tab/>
            </w:r>
            <w:r>
              <w:rPr>
                <w:noProof/>
                <w:webHidden/>
              </w:rPr>
              <w:fldChar w:fldCharType="begin"/>
            </w:r>
            <w:r>
              <w:rPr>
                <w:noProof/>
                <w:webHidden/>
              </w:rPr>
              <w:instrText xml:space="preserve"> PAGEREF _Toc197272706 \h </w:instrText>
            </w:r>
            <w:r>
              <w:rPr>
                <w:noProof/>
                <w:webHidden/>
              </w:rPr>
            </w:r>
            <w:r>
              <w:rPr>
                <w:noProof/>
                <w:webHidden/>
              </w:rPr>
              <w:fldChar w:fldCharType="separate"/>
            </w:r>
            <w:r>
              <w:rPr>
                <w:noProof/>
                <w:webHidden/>
              </w:rPr>
              <w:t>90</w:t>
            </w:r>
            <w:r>
              <w:rPr>
                <w:noProof/>
                <w:webHidden/>
              </w:rPr>
              <w:fldChar w:fldCharType="end"/>
            </w:r>
          </w:hyperlink>
        </w:p>
        <w:p w14:paraId="26CD7F40" w14:textId="0484CB32" w:rsidR="002155D8" w:rsidRDefault="002155D8">
          <w:pPr>
            <w:pStyle w:val="TOC3"/>
            <w:rPr>
              <w:rFonts w:asciiTheme="minorHAnsi" w:eastAsiaTheme="minorEastAsia" w:hAnsiTheme="minorHAnsi" w:cstheme="minorBidi"/>
              <w:noProof/>
              <w:kern w:val="2"/>
              <w14:ligatures w14:val="standardContextual"/>
            </w:rPr>
          </w:pPr>
          <w:hyperlink w:anchor="_Toc197272707" w:history="1">
            <w:r w:rsidRPr="000F13BE">
              <w:rPr>
                <w:rStyle w:val="Hyperlink"/>
                <w:noProof/>
              </w:rPr>
              <w:t>Method Four Training Results</w:t>
            </w:r>
            <w:r>
              <w:rPr>
                <w:noProof/>
                <w:webHidden/>
              </w:rPr>
              <w:tab/>
            </w:r>
            <w:r>
              <w:rPr>
                <w:noProof/>
                <w:webHidden/>
              </w:rPr>
              <w:fldChar w:fldCharType="begin"/>
            </w:r>
            <w:r>
              <w:rPr>
                <w:noProof/>
                <w:webHidden/>
              </w:rPr>
              <w:instrText xml:space="preserve"> PAGEREF _Toc197272707 \h </w:instrText>
            </w:r>
            <w:r>
              <w:rPr>
                <w:noProof/>
                <w:webHidden/>
              </w:rPr>
            </w:r>
            <w:r>
              <w:rPr>
                <w:noProof/>
                <w:webHidden/>
              </w:rPr>
              <w:fldChar w:fldCharType="separate"/>
            </w:r>
            <w:r>
              <w:rPr>
                <w:noProof/>
                <w:webHidden/>
              </w:rPr>
              <w:t>91</w:t>
            </w:r>
            <w:r>
              <w:rPr>
                <w:noProof/>
                <w:webHidden/>
              </w:rPr>
              <w:fldChar w:fldCharType="end"/>
            </w:r>
          </w:hyperlink>
        </w:p>
        <w:p w14:paraId="34978DDF" w14:textId="41CBBCD1" w:rsidR="002155D8" w:rsidRDefault="002155D8">
          <w:pPr>
            <w:pStyle w:val="TOC1"/>
            <w:rPr>
              <w:rFonts w:asciiTheme="minorHAnsi" w:eastAsiaTheme="minorEastAsia" w:hAnsiTheme="minorHAnsi" w:cstheme="minorBidi"/>
              <w:kern w:val="2"/>
              <w14:ligatures w14:val="standardContextual"/>
            </w:rPr>
          </w:pPr>
          <w:hyperlink w:anchor="_Toc197272708" w:history="1">
            <w:r w:rsidRPr="000F13BE">
              <w:rPr>
                <w:rStyle w:val="Hyperlink"/>
              </w:rPr>
              <w:t>Appendix B: Geometry Method: Vector and Cosine Similarity</w:t>
            </w:r>
            <w:r>
              <w:rPr>
                <w:webHidden/>
              </w:rPr>
              <w:tab/>
            </w:r>
            <w:r>
              <w:rPr>
                <w:webHidden/>
              </w:rPr>
              <w:fldChar w:fldCharType="begin"/>
            </w:r>
            <w:r>
              <w:rPr>
                <w:webHidden/>
              </w:rPr>
              <w:instrText xml:space="preserve"> PAGEREF _Toc197272708 \h </w:instrText>
            </w:r>
            <w:r>
              <w:rPr>
                <w:webHidden/>
              </w:rPr>
            </w:r>
            <w:r>
              <w:rPr>
                <w:webHidden/>
              </w:rPr>
              <w:fldChar w:fldCharType="separate"/>
            </w:r>
            <w:r>
              <w:rPr>
                <w:webHidden/>
              </w:rPr>
              <w:t>92</w:t>
            </w:r>
            <w:r>
              <w:rPr>
                <w:webHidden/>
              </w:rPr>
              <w:fldChar w:fldCharType="end"/>
            </w:r>
          </w:hyperlink>
        </w:p>
        <w:p w14:paraId="00000089" w14:textId="352A72C3" w:rsidR="00CF1CCF" w:rsidRDefault="00E308C4">
          <w:pPr>
            <w:spacing w:line="480" w:lineRule="auto"/>
          </w:pPr>
          <w:r>
            <w:fldChar w:fldCharType="end"/>
          </w:r>
        </w:p>
      </w:sdtContent>
    </w:sdt>
    <w:p w14:paraId="0000008A" w14:textId="77777777" w:rsidR="00CF1CCF" w:rsidRDefault="00CF1CCF"/>
    <w:p w14:paraId="0000008B" w14:textId="3824A3E9" w:rsidR="00E533BE" w:rsidRDefault="00E533BE">
      <w:pPr>
        <w:rPr>
          <w:b/>
        </w:rPr>
      </w:pPr>
      <w:r>
        <w:rPr>
          <w:b/>
        </w:rPr>
        <w:br w:type="page"/>
      </w:r>
    </w:p>
    <w:p w14:paraId="70B0F76F" w14:textId="77777777" w:rsidR="00CF1CCF" w:rsidRDefault="00CF1CCF">
      <w:pPr>
        <w:rPr>
          <w:b/>
        </w:rPr>
      </w:pPr>
    </w:p>
    <w:p w14:paraId="0000008C" w14:textId="77777777" w:rsidR="00CF1CCF" w:rsidRDefault="00E308C4">
      <w:pPr>
        <w:pStyle w:val="Heading1"/>
      </w:pPr>
      <w:bookmarkStart w:id="3" w:name="_Toc197272605"/>
      <w:r>
        <w:t>List of Figures</w:t>
      </w:r>
      <w:bookmarkEnd w:id="3"/>
    </w:p>
    <w:p w14:paraId="2AD5B410" w14:textId="0DC181F8" w:rsidR="002155D8" w:rsidRDefault="00761CA3">
      <w:pPr>
        <w:pStyle w:val="TableofFigures"/>
        <w:tabs>
          <w:tab w:val="right" w:leader="dot" w:pos="863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97272709" w:history="1">
        <w:r w:rsidR="002155D8" w:rsidRPr="00A515C4">
          <w:rPr>
            <w:rStyle w:val="Hyperlink"/>
            <w:noProof/>
          </w:rPr>
          <w:t>Figure 1. Potential Applications</w:t>
        </w:r>
        <w:r w:rsidR="002155D8">
          <w:rPr>
            <w:noProof/>
            <w:webHidden/>
          </w:rPr>
          <w:tab/>
        </w:r>
        <w:r w:rsidR="002155D8">
          <w:rPr>
            <w:noProof/>
            <w:webHidden/>
          </w:rPr>
          <w:fldChar w:fldCharType="begin"/>
        </w:r>
        <w:r w:rsidR="002155D8">
          <w:rPr>
            <w:noProof/>
            <w:webHidden/>
          </w:rPr>
          <w:instrText xml:space="preserve"> PAGEREF _Toc197272709 \h </w:instrText>
        </w:r>
        <w:r w:rsidR="002155D8">
          <w:rPr>
            <w:noProof/>
            <w:webHidden/>
          </w:rPr>
        </w:r>
        <w:r w:rsidR="002155D8">
          <w:rPr>
            <w:noProof/>
            <w:webHidden/>
          </w:rPr>
          <w:fldChar w:fldCharType="separate"/>
        </w:r>
        <w:r w:rsidR="002155D8">
          <w:rPr>
            <w:noProof/>
            <w:webHidden/>
          </w:rPr>
          <w:t>3</w:t>
        </w:r>
        <w:r w:rsidR="002155D8">
          <w:rPr>
            <w:noProof/>
            <w:webHidden/>
          </w:rPr>
          <w:fldChar w:fldCharType="end"/>
        </w:r>
      </w:hyperlink>
    </w:p>
    <w:p w14:paraId="636986CD" w14:textId="3FB4DA7A"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10" w:history="1">
        <w:r w:rsidRPr="00A515C4">
          <w:rPr>
            <w:rStyle w:val="Hyperlink"/>
            <w:noProof/>
          </w:rPr>
          <w:t>Figure 2. The driver makes a pointing gesture to interact with the car (Source: Aftab 2020)</w:t>
        </w:r>
        <w:r>
          <w:rPr>
            <w:noProof/>
            <w:webHidden/>
          </w:rPr>
          <w:tab/>
        </w:r>
        <w:r>
          <w:rPr>
            <w:noProof/>
            <w:webHidden/>
          </w:rPr>
          <w:fldChar w:fldCharType="begin"/>
        </w:r>
        <w:r>
          <w:rPr>
            <w:noProof/>
            <w:webHidden/>
          </w:rPr>
          <w:instrText xml:space="preserve"> PAGEREF _Toc197272710 \h </w:instrText>
        </w:r>
        <w:r>
          <w:rPr>
            <w:noProof/>
            <w:webHidden/>
          </w:rPr>
        </w:r>
        <w:r>
          <w:rPr>
            <w:noProof/>
            <w:webHidden/>
          </w:rPr>
          <w:fldChar w:fldCharType="separate"/>
        </w:r>
        <w:r>
          <w:rPr>
            <w:noProof/>
            <w:webHidden/>
          </w:rPr>
          <w:t>18</w:t>
        </w:r>
        <w:r>
          <w:rPr>
            <w:noProof/>
            <w:webHidden/>
          </w:rPr>
          <w:fldChar w:fldCharType="end"/>
        </w:r>
      </w:hyperlink>
    </w:p>
    <w:p w14:paraId="62656121" w14:textId="6C8EEBDD"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11" w:history="1">
        <w:r w:rsidRPr="00A515C4">
          <w:rPr>
            <w:rStyle w:val="Hyperlink"/>
            <w:noProof/>
          </w:rPr>
          <w:t>Figure 3. Architecture - The driver makes a pointing gesture to interact with the car (Source: Aftab 2020)</w:t>
        </w:r>
        <w:r>
          <w:rPr>
            <w:noProof/>
            <w:webHidden/>
          </w:rPr>
          <w:tab/>
        </w:r>
        <w:r>
          <w:rPr>
            <w:noProof/>
            <w:webHidden/>
          </w:rPr>
          <w:fldChar w:fldCharType="begin"/>
        </w:r>
        <w:r>
          <w:rPr>
            <w:noProof/>
            <w:webHidden/>
          </w:rPr>
          <w:instrText xml:space="preserve"> PAGEREF _Toc197272711 \h </w:instrText>
        </w:r>
        <w:r>
          <w:rPr>
            <w:noProof/>
            <w:webHidden/>
          </w:rPr>
        </w:r>
        <w:r>
          <w:rPr>
            <w:noProof/>
            <w:webHidden/>
          </w:rPr>
          <w:fldChar w:fldCharType="separate"/>
        </w:r>
        <w:r>
          <w:rPr>
            <w:noProof/>
            <w:webHidden/>
          </w:rPr>
          <w:t>18</w:t>
        </w:r>
        <w:r>
          <w:rPr>
            <w:noProof/>
            <w:webHidden/>
          </w:rPr>
          <w:fldChar w:fldCharType="end"/>
        </w:r>
      </w:hyperlink>
    </w:p>
    <w:p w14:paraId="664C1616" w14:textId="18E474D1"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12" w:history="1">
        <w:r w:rsidRPr="00A515C4">
          <w:rPr>
            <w:rStyle w:val="Hyperlink"/>
            <w:noProof/>
          </w:rPr>
          <w:t>Figure 4. Vision Transformer Architecture (Source: Dosovitskiy 2020)</w:t>
        </w:r>
        <w:r>
          <w:rPr>
            <w:noProof/>
            <w:webHidden/>
          </w:rPr>
          <w:tab/>
        </w:r>
        <w:r>
          <w:rPr>
            <w:noProof/>
            <w:webHidden/>
          </w:rPr>
          <w:fldChar w:fldCharType="begin"/>
        </w:r>
        <w:r>
          <w:rPr>
            <w:noProof/>
            <w:webHidden/>
          </w:rPr>
          <w:instrText xml:space="preserve"> PAGEREF _Toc197272712 \h </w:instrText>
        </w:r>
        <w:r>
          <w:rPr>
            <w:noProof/>
            <w:webHidden/>
          </w:rPr>
        </w:r>
        <w:r>
          <w:rPr>
            <w:noProof/>
            <w:webHidden/>
          </w:rPr>
          <w:fldChar w:fldCharType="separate"/>
        </w:r>
        <w:r>
          <w:rPr>
            <w:noProof/>
            <w:webHidden/>
          </w:rPr>
          <w:t>22</w:t>
        </w:r>
        <w:r>
          <w:rPr>
            <w:noProof/>
            <w:webHidden/>
          </w:rPr>
          <w:fldChar w:fldCharType="end"/>
        </w:r>
      </w:hyperlink>
    </w:p>
    <w:p w14:paraId="0FF847CD" w14:textId="1D49746B"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13" w:history="1">
        <w:r w:rsidRPr="00A515C4">
          <w:rPr>
            <w:rStyle w:val="Hyperlink"/>
            <w:noProof/>
          </w:rPr>
          <w:t>Figure 5. YOLO architecture (Source: Redmon et al., 2016)</w:t>
        </w:r>
        <w:r>
          <w:rPr>
            <w:noProof/>
            <w:webHidden/>
          </w:rPr>
          <w:tab/>
        </w:r>
        <w:r>
          <w:rPr>
            <w:noProof/>
            <w:webHidden/>
          </w:rPr>
          <w:fldChar w:fldCharType="begin"/>
        </w:r>
        <w:r>
          <w:rPr>
            <w:noProof/>
            <w:webHidden/>
          </w:rPr>
          <w:instrText xml:space="preserve"> PAGEREF _Toc197272713 \h </w:instrText>
        </w:r>
        <w:r>
          <w:rPr>
            <w:noProof/>
            <w:webHidden/>
          </w:rPr>
        </w:r>
        <w:r>
          <w:rPr>
            <w:noProof/>
            <w:webHidden/>
          </w:rPr>
          <w:fldChar w:fldCharType="separate"/>
        </w:r>
        <w:r>
          <w:rPr>
            <w:noProof/>
            <w:webHidden/>
          </w:rPr>
          <w:t>26</w:t>
        </w:r>
        <w:r>
          <w:rPr>
            <w:noProof/>
            <w:webHidden/>
          </w:rPr>
          <w:fldChar w:fldCharType="end"/>
        </w:r>
      </w:hyperlink>
    </w:p>
    <w:p w14:paraId="42E735F9" w14:textId="63A4B7FE"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14" w:history="1">
        <w:r w:rsidRPr="00A515C4">
          <w:rPr>
            <w:rStyle w:val="Hyperlink"/>
            <w:noProof/>
          </w:rPr>
          <w:t>Figure 6. Fast R-CNN architecture (Source: Ren et al., 2016)</w:t>
        </w:r>
        <w:r>
          <w:rPr>
            <w:noProof/>
            <w:webHidden/>
          </w:rPr>
          <w:tab/>
        </w:r>
        <w:r>
          <w:rPr>
            <w:noProof/>
            <w:webHidden/>
          </w:rPr>
          <w:fldChar w:fldCharType="begin"/>
        </w:r>
        <w:r>
          <w:rPr>
            <w:noProof/>
            <w:webHidden/>
          </w:rPr>
          <w:instrText xml:space="preserve"> PAGEREF _Toc197272714 \h </w:instrText>
        </w:r>
        <w:r>
          <w:rPr>
            <w:noProof/>
            <w:webHidden/>
          </w:rPr>
        </w:r>
        <w:r>
          <w:rPr>
            <w:noProof/>
            <w:webHidden/>
          </w:rPr>
          <w:fldChar w:fldCharType="separate"/>
        </w:r>
        <w:r>
          <w:rPr>
            <w:noProof/>
            <w:webHidden/>
          </w:rPr>
          <w:t>28</w:t>
        </w:r>
        <w:r>
          <w:rPr>
            <w:noProof/>
            <w:webHidden/>
          </w:rPr>
          <w:fldChar w:fldCharType="end"/>
        </w:r>
      </w:hyperlink>
    </w:p>
    <w:p w14:paraId="3B0E7BA2" w14:textId="44B005C8"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15" w:history="1">
        <w:r w:rsidRPr="00A515C4">
          <w:rPr>
            <w:rStyle w:val="Hyperlink"/>
            <w:noProof/>
          </w:rPr>
          <w:t>Figure 7.  End-to-End Process</w:t>
        </w:r>
        <w:r>
          <w:rPr>
            <w:noProof/>
            <w:webHidden/>
          </w:rPr>
          <w:tab/>
        </w:r>
        <w:r>
          <w:rPr>
            <w:noProof/>
            <w:webHidden/>
          </w:rPr>
          <w:fldChar w:fldCharType="begin"/>
        </w:r>
        <w:r>
          <w:rPr>
            <w:noProof/>
            <w:webHidden/>
          </w:rPr>
          <w:instrText xml:space="preserve"> PAGEREF _Toc197272715 \h </w:instrText>
        </w:r>
        <w:r>
          <w:rPr>
            <w:noProof/>
            <w:webHidden/>
          </w:rPr>
        </w:r>
        <w:r>
          <w:rPr>
            <w:noProof/>
            <w:webHidden/>
          </w:rPr>
          <w:fldChar w:fldCharType="separate"/>
        </w:r>
        <w:r>
          <w:rPr>
            <w:noProof/>
            <w:webHidden/>
          </w:rPr>
          <w:t>31</w:t>
        </w:r>
        <w:r>
          <w:rPr>
            <w:noProof/>
            <w:webHidden/>
          </w:rPr>
          <w:fldChar w:fldCharType="end"/>
        </w:r>
      </w:hyperlink>
    </w:p>
    <w:p w14:paraId="35A9B817" w14:textId="4034000E"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16" w:history="1">
        <w:r w:rsidRPr="00A515C4">
          <w:rPr>
            <w:rStyle w:val="Hyperlink"/>
            <w:noProof/>
          </w:rPr>
          <w:t>Figure 8. Three-Stage Architecture</w:t>
        </w:r>
        <w:r>
          <w:rPr>
            <w:noProof/>
            <w:webHidden/>
          </w:rPr>
          <w:tab/>
        </w:r>
        <w:r>
          <w:rPr>
            <w:noProof/>
            <w:webHidden/>
          </w:rPr>
          <w:fldChar w:fldCharType="begin"/>
        </w:r>
        <w:r>
          <w:rPr>
            <w:noProof/>
            <w:webHidden/>
          </w:rPr>
          <w:instrText xml:space="preserve"> PAGEREF _Toc197272716 \h </w:instrText>
        </w:r>
        <w:r>
          <w:rPr>
            <w:noProof/>
            <w:webHidden/>
          </w:rPr>
        </w:r>
        <w:r>
          <w:rPr>
            <w:noProof/>
            <w:webHidden/>
          </w:rPr>
          <w:fldChar w:fldCharType="separate"/>
        </w:r>
        <w:r>
          <w:rPr>
            <w:noProof/>
            <w:webHidden/>
          </w:rPr>
          <w:t>31</w:t>
        </w:r>
        <w:r>
          <w:rPr>
            <w:noProof/>
            <w:webHidden/>
          </w:rPr>
          <w:fldChar w:fldCharType="end"/>
        </w:r>
      </w:hyperlink>
    </w:p>
    <w:p w14:paraId="4B0813B6" w14:textId="6475EE25"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17" w:history="1">
        <w:r w:rsidRPr="00A515C4">
          <w:rPr>
            <w:rStyle w:val="Hyperlink"/>
            <w:noProof/>
          </w:rPr>
          <w:t>Figure 9. DeePoint Training Image Example</w:t>
        </w:r>
        <w:r>
          <w:rPr>
            <w:noProof/>
            <w:webHidden/>
          </w:rPr>
          <w:tab/>
        </w:r>
        <w:r>
          <w:rPr>
            <w:noProof/>
            <w:webHidden/>
          </w:rPr>
          <w:fldChar w:fldCharType="begin"/>
        </w:r>
        <w:r>
          <w:rPr>
            <w:noProof/>
            <w:webHidden/>
          </w:rPr>
          <w:instrText xml:space="preserve"> PAGEREF _Toc197272717 \h </w:instrText>
        </w:r>
        <w:r>
          <w:rPr>
            <w:noProof/>
            <w:webHidden/>
          </w:rPr>
        </w:r>
        <w:r>
          <w:rPr>
            <w:noProof/>
            <w:webHidden/>
          </w:rPr>
          <w:fldChar w:fldCharType="separate"/>
        </w:r>
        <w:r>
          <w:rPr>
            <w:noProof/>
            <w:webHidden/>
          </w:rPr>
          <w:t>34</w:t>
        </w:r>
        <w:r>
          <w:rPr>
            <w:noProof/>
            <w:webHidden/>
          </w:rPr>
          <w:fldChar w:fldCharType="end"/>
        </w:r>
      </w:hyperlink>
    </w:p>
    <w:p w14:paraId="0FE9004A" w14:textId="2D2D8A34"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18" w:history="1">
        <w:r w:rsidRPr="00A515C4">
          <w:rPr>
            <w:rStyle w:val="Hyperlink"/>
            <w:noProof/>
          </w:rPr>
          <w:t>Figure 10. DeePoint 3D data visualization</w:t>
        </w:r>
        <w:r>
          <w:rPr>
            <w:noProof/>
            <w:webHidden/>
          </w:rPr>
          <w:tab/>
        </w:r>
        <w:r>
          <w:rPr>
            <w:noProof/>
            <w:webHidden/>
          </w:rPr>
          <w:fldChar w:fldCharType="begin"/>
        </w:r>
        <w:r>
          <w:rPr>
            <w:noProof/>
            <w:webHidden/>
          </w:rPr>
          <w:instrText xml:space="preserve"> PAGEREF _Toc197272718 \h </w:instrText>
        </w:r>
        <w:r>
          <w:rPr>
            <w:noProof/>
            <w:webHidden/>
          </w:rPr>
        </w:r>
        <w:r>
          <w:rPr>
            <w:noProof/>
            <w:webHidden/>
          </w:rPr>
          <w:fldChar w:fldCharType="separate"/>
        </w:r>
        <w:r>
          <w:rPr>
            <w:noProof/>
            <w:webHidden/>
          </w:rPr>
          <w:t>35</w:t>
        </w:r>
        <w:r>
          <w:rPr>
            <w:noProof/>
            <w:webHidden/>
          </w:rPr>
          <w:fldChar w:fldCharType="end"/>
        </w:r>
      </w:hyperlink>
    </w:p>
    <w:p w14:paraId="78BCE22F" w14:textId="7FC9B88B"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19" w:history="1">
        <w:r w:rsidRPr="00A515C4">
          <w:rPr>
            <w:rStyle w:val="Hyperlink"/>
            <w:noProof/>
          </w:rPr>
          <w:t>Figure 11. Pointing Direction Vector</w:t>
        </w:r>
        <w:r>
          <w:rPr>
            <w:noProof/>
            <w:webHidden/>
          </w:rPr>
          <w:tab/>
        </w:r>
        <w:r>
          <w:rPr>
            <w:noProof/>
            <w:webHidden/>
          </w:rPr>
          <w:fldChar w:fldCharType="begin"/>
        </w:r>
        <w:r>
          <w:rPr>
            <w:noProof/>
            <w:webHidden/>
          </w:rPr>
          <w:instrText xml:space="preserve"> PAGEREF _Toc197272719 \h </w:instrText>
        </w:r>
        <w:r>
          <w:rPr>
            <w:noProof/>
            <w:webHidden/>
          </w:rPr>
        </w:r>
        <w:r>
          <w:rPr>
            <w:noProof/>
            <w:webHidden/>
          </w:rPr>
          <w:fldChar w:fldCharType="separate"/>
        </w:r>
        <w:r>
          <w:rPr>
            <w:noProof/>
            <w:webHidden/>
          </w:rPr>
          <w:t>37</w:t>
        </w:r>
        <w:r>
          <w:rPr>
            <w:noProof/>
            <w:webHidden/>
          </w:rPr>
          <w:fldChar w:fldCharType="end"/>
        </w:r>
      </w:hyperlink>
    </w:p>
    <w:p w14:paraId="013E13F9" w14:textId="7113CA9C"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20" w:history="1">
        <w:r w:rsidRPr="00A515C4">
          <w:rPr>
            <w:rStyle w:val="Hyperlink"/>
            <w:noProof/>
          </w:rPr>
          <w:t>Figure 12. Data Labelling</w:t>
        </w:r>
        <w:r>
          <w:rPr>
            <w:noProof/>
            <w:webHidden/>
          </w:rPr>
          <w:tab/>
        </w:r>
        <w:r>
          <w:rPr>
            <w:noProof/>
            <w:webHidden/>
          </w:rPr>
          <w:fldChar w:fldCharType="begin"/>
        </w:r>
        <w:r>
          <w:rPr>
            <w:noProof/>
            <w:webHidden/>
          </w:rPr>
          <w:instrText xml:space="preserve"> PAGEREF _Toc197272720 \h </w:instrText>
        </w:r>
        <w:r>
          <w:rPr>
            <w:noProof/>
            <w:webHidden/>
          </w:rPr>
        </w:r>
        <w:r>
          <w:rPr>
            <w:noProof/>
            <w:webHidden/>
          </w:rPr>
          <w:fldChar w:fldCharType="separate"/>
        </w:r>
        <w:r>
          <w:rPr>
            <w:noProof/>
            <w:webHidden/>
          </w:rPr>
          <w:t>38</w:t>
        </w:r>
        <w:r>
          <w:rPr>
            <w:noProof/>
            <w:webHidden/>
          </w:rPr>
          <w:fldChar w:fldCharType="end"/>
        </w:r>
      </w:hyperlink>
    </w:p>
    <w:p w14:paraId="4590E457" w14:textId="61156089"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21" w:history="1">
        <w:r w:rsidRPr="00A515C4">
          <w:rPr>
            <w:rStyle w:val="Hyperlink"/>
            <w:noProof/>
          </w:rPr>
          <w:t>Figure 13. Stage-3 Architecture.</w:t>
        </w:r>
        <w:r>
          <w:rPr>
            <w:noProof/>
            <w:webHidden/>
          </w:rPr>
          <w:tab/>
        </w:r>
        <w:r>
          <w:rPr>
            <w:noProof/>
            <w:webHidden/>
          </w:rPr>
          <w:fldChar w:fldCharType="begin"/>
        </w:r>
        <w:r>
          <w:rPr>
            <w:noProof/>
            <w:webHidden/>
          </w:rPr>
          <w:instrText xml:space="preserve"> PAGEREF _Toc197272721 \h </w:instrText>
        </w:r>
        <w:r>
          <w:rPr>
            <w:noProof/>
            <w:webHidden/>
          </w:rPr>
        </w:r>
        <w:r>
          <w:rPr>
            <w:noProof/>
            <w:webHidden/>
          </w:rPr>
          <w:fldChar w:fldCharType="separate"/>
        </w:r>
        <w:r>
          <w:rPr>
            <w:noProof/>
            <w:webHidden/>
          </w:rPr>
          <w:t>39</w:t>
        </w:r>
        <w:r>
          <w:rPr>
            <w:noProof/>
            <w:webHidden/>
          </w:rPr>
          <w:fldChar w:fldCharType="end"/>
        </w:r>
      </w:hyperlink>
    </w:p>
    <w:p w14:paraId="6294AFE0" w14:textId="7183B55C"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22" w:history="1">
        <w:r w:rsidRPr="00A515C4">
          <w:rPr>
            <w:rStyle w:val="Hyperlink"/>
            <w:noProof/>
          </w:rPr>
          <w:t>Figure 14. Transformer Architecture</w:t>
        </w:r>
        <w:r>
          <w:rPr>
            <w:noProof/>
            <w:webHidden/>
          </w:rPr>
          <w:tab/>
        </w:r>
        <w:r>
          <w:rPr>
            <w:noProof/>
            <w:webHidden/>
          </w:rPr>
          <w:fldChar w:fldCharType="begin"/>
        </w:r>
        <w:r>
          <w:rPr>
            <w:noProof/>
            <w:webHidden/>
          </w:rPr>
          <w:instrText xml:space="preserve"> PAGEREF _Toc197272722 \h </w:instrText>
        </w:r>
        <w:r>
          <w:rPr>
            <w:noProof/>
            <w:webHidden/>
          </w:rPr>
        </w:r>
        <w:r>
          <w:rPr>
            <w:noProof/>
            <w:webHidden/>
          </w:rPr>
          <w:fldChar w:fldCharType="separate"/>
        </w:r>
        <w:r>
          <w:rPr>
            <w:noProof/>
            <w:webHidden/>
          </w:rPr>
          <w:t>42</w:t>
        </w:r>
        <w:r>
          <w:rPr>
            <w:noProof/>
            <w:webHidden/>
          </w:rPr>
          <w:fldChar w:fldCharType="end"/>
        </w:r>
      </w:hyperlink>
    </w:p>
    <w:p w14:paraId="7D2C1A9C" w14:textId="45A0FC70"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23" w:history="1">
        <w:r w:rsidRPr="00A515C4">
          <w:rPr>
            <w:rStyle w:val="Hyperlink"/>
            <w:noProof/>
          </w:rPr>
          <w:t>Figure 15. Stage-1 Architecture</w:t>
        </w:r>
        <w:r>
          <w:rPr>
            <w:noProof/>
            <w:webHidden/>
          </w:rPr>
          <w:tab/>
        </w:r>
        <w:r>
          <w:rPr>
            <w:noProof/>
            <w:webHidden/>
          </w:rPr>
          <w:fldChar w:fldCharType="begin"/>
        </w:r>
        <w:r>
          <w:rPr>
            <w:noProof/>
            <w:webHidden/>
          </w:rPr>
          <w:instrText xml:space="preserve"> PAGEREF _Toc197272723 \h </w:instrText>
        </w:r>
        <w:r>
          <w:rPr>
            <w:noProof/>
            <w:webHidden/>
          </w:rPr>
        </w:r>
        <w:r>
          <w:rPr>
            <w:noProof/>
            <w:webHidden/>
          </w:rPr>
          <w:fldChar w:fldCharType="separate"/>
        </w:r>
        <w:r>
          <w:rPr>
            <w:noProof/>
            <w:webHidden/>
          </w:rPr>
          <w:t>51</w:t>
        </w:r>
        <w:r>
          <w:rPr>
            <w:noProof/>
            <w:webHidden/>
          </w:rPr>
          <w:fldChar w:fldCharType="end"/>
        </w:r>
      </w:hyperlink>
    </w:p>
    <w:p w14:paraId="2005C4A4" w14:textId="4B4A1A98"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24" w:history="1">
        <w:r w:rsidRPr="00A515C4">
          <w:rPr>
            <w:rStyle w:val="Hyperlink"/>
            <w:noProof/>
          </w:rPr>
          <w:t>Figure 16. Sample Test Videos</w:t>
        </w:r>
        <w:r>
          <w:rPr>
            <w:noProof/>
            <w:webHidden/>
          </w:rPr>
          <w:tab/>
        </w:r>
        <w:r>
          <w:rPr>
            <w:noProof/>
            <w:webHidden/>
          </w:rPr>
          <w:fldChar w:fldCharType="begin"/>
        </w:r>
        <w:r>
          <w:rPr>
            <w:noProof/>
            <w:webHidden/>
          </w:rPr>
          <w:instrText xml:space="preserve"> PAGEREF _Toc197272724 \h </w:instrText>
        </w:r>
        <w:r>
          <w:rPr>
            <w:noProof/>
            <w:webHidden/>
          </w:rPr>
        </w:r>
        <w:r>
          <w:rPr>
            <w:noProof/>
            <w:webHidden/>
          </w:rPr>
          <w:fldChar w:fldCharType="separate"/>
        </w:r>
        <w:r>
          <w:rPr>
            <w:noProof/>
            <w:webHidden/>
          </w:rPr>
          <w:t>55</w:t>
        </w:r>
        <w:r>
          <w:rPr>
            <w:noProof/>
            <w:webHidden/>
          </w:rPr>
          <w:fldChar w:fldCharType="end"/>
        </w:r>
      </w:hyperlink>
    </w:p>
    <w:p w14:paraId="185585B2" w14:textId="2E7E7747"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25" w:history="1">
        <w:r w:rsidRPr="00A515C4">
          <w:rPr>
            <w:rStyle w:val="Hyperlink"/>
            <w:noProof/>
          </w:rPr>
          <w:t>Figure 17. Training and Validation Accuracy and Loss for the Transformer Model</w:t>
        </w:r>
        <w:r>
          <w:rPr>
            <w:noProof/>
            <w:webHidden/>
          </w:rPr>
          <w:tab/>
        </w:r>
        <w:r>
          <w:rPr>
            <w:noProof/>
            <w:webHidden/>
          </w:rPr>
          <w:fldChar w:fldCharType="begin"/>
        </w:r>
        <w:r>
          <w:rPr>
            <w:noProof/>
            <w:webHidden/>
          </w:rPr>
          <w:instrText xml:space="preserve"> PAGEREF _Toc197272725 \h </w:instrText>
        </w:r>
        <w:r>
          <w:rPr>
            <w:noProof/>
            <w:webHidden/>
          </w:rPr>
        </w:r>
        <w:r>
          <w:rPr>
            <w:noProof/>
            <w:webHidden/>
          </w:rPr>
          <w:fldChar w:fldCharType="separate"/>
        </w:r>
        <w:r>
          <w:rPr>
            <w:noProof/>
            <w:webHidden/>
          </w:rPr>
          <w:t>59</w:t>
        </w:r>
        <w:r>
          <w:rPr>
            <w:noProof/>
            <w:webHidden/>
          </w:rPr>
          <w:fldChar w:fldCharType="end"/>
        </w:r>
      </w:hyperlink>
    </w:p>
    <w:p w14:paraId="23F6C765" w14:textId="3AE27D7A"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26" w:history="1">
        <w:r w:rsidRPr="00A515C4">
          <w:rPr>
            <w:rStyle w:val="Hyperlink"/>
            <w:noProof/>
          </w:rPr>
          <w:t>Figure 18. Training and Validation Accuracy and Loss for the Transformer + Gaze Model</w:t>
        </w:r>
        <w:r>
          <w:rPr>
            <w:noProof/>
            <w:webHidden/>
          </w:rPr>
          <w:tab/>
        </w:r>
        <w:r>
          <w:rPr>
            <w:noProof/>
            <w:webHidden/>
          </w:rPr>
          <w:fldChar w:fldCharType="begin"/>
        </w:r>
        <w:r>
          <w:rPr>
            <w:noProof/>
            <w:webHidden/>
          </w:rPr>
          <w:instrText xml:space="preserve"> PAGEREF _Toc197272726 \h </w:instrText>
        </w:r>
        <w:r>
          <w:rPr>
            <w:noProof/>
            <w:webHidden/>
          </w:rPr>
        </w:r>
        <w:r>
          <w:rPr>
            <w:noProof/>
            <w:webHidden/>
          </w:rPr>
          <w:fldChar w:fldCharType="separate"/>
        </w:r>
        <w:r>
          <w:rPr>
            <w:noProof/>
            <w:webHidden/>
          </w:rPr>
          <w:t>60</w:t>
        </w:r>
        <w:r>
          <w:rPr>
            <w:noProof/>
            <w:webHidden/>
          </w:rPr>
          <w:fldChar w:fldCharType="end"/>
        </w:r>
      </w:hyperlink>
    </w:p>
    <w:p w14:paraId="4D4C3D57" w14:textId="374AD50D"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27" w:history="1">
        <w:r w:rsidRPr="00A515C4">
          <w:rPr>
            <w:rStyle w:val="Hyperlink"/>
            <w:noProof/>
          </w:rPr>
          <w:t>Figure 19. End-to-end experiment - Fan</w:t>
        </w:r>
        <w:r>
          <w:rPr>
            <w:noProof/>
            <w:webHidden/>
          </w:rPr>
          <w:tab/>
        </w:r>
        <w:r>
          <w:rPr>
            <w:noProof/>
            <w:webHidden/>
          </w:rPr>
          <w:fldChar w:fldCharType="begin"/>
        </w:r>
        <w:r>
          <w:rPr>
            <w:noProof/>
            <w:webHidden/>
          </w:rPr>
          <w:instrText xml:space="preserve"> PAGEREF _Toc197272727 \h </w:instrText>
        </w:r>
        <w:r>
          <w:rPr>
            <w:noProof/>
            <w:webHidden/>
          </w:rPr>
        </w:r>
        <w:r>
          <w:rPr>
            <w:noProof/>
            <w:webHidden/>
          </w:rPr>
          <w:fldChar w:fldCharType="separate"/>
        </w:r>
        <w:r>
          <w:rPr>
            <w:noProof/>
            <w:webHidden/>
          </w:rPr>
          <w:t>64</w:t>
        </w:r>
        <w:r>
          <w:rPr>
            <w:noProof/>
            <w:webHidden/>
          </w:rPr>
          <w:fldChar w:fldCharType="end"/>
        </w:r>
      </w:hyperlink>
    </w:p>
    <w:p w14:paraId="00DA0FAC" w14:textId="3BC945D1"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28" w:history="1">
        <w:r w:rsidRPr="00A515C4">
          <w:rPr>
            <w:rStyle w:val="Hyperlink"/>
            <w:noProof/>
          </w:rPr>
          <w:t>Figure 20. End-to-end experiment - Lamp</w:t>
        </w:r>
        <w:r>
          <w:rPr>
            <w:noProof/>
            <w:webHidden/>
          </w:rPr>
          <w:tab/>
        </w:r>
        <w:r>
          <w:rPr>
            <w:noProof/>
            <w:webHidden/>
          </w:rPr>
          <w:fldChar w:fldCharType="begin"/>
        </w:r>
        <w:r>
          <w:rPr>
            <w:noProof/>
            <w:webHidden/>
          </w:rPr>
          <w:instrText xml:space="preserve"> PAGEREF _Toc197272728 \h </w:instrText>
        </w:r>
        <w:r>
          <w:rPr>
            <w:noProof/>
            <w:webHidden/>
          </w:rPr>
        </w:r>
        <w:r>
          <w:rPr>
            <w:noProof/>
            <w:webHidden/>
          </w:rPr>
          <w:fldChar w:fldCharType="separate"/>
        </w:r>
        <w:r>
          <w:rPr>
            <w:noProof/>
            <w:webHidden/>
          </w:rPr>
          <w:t>65</w:t>
        </w:r>
        <w:r>
          <w:rPr>
            <w:noProof/>
            <w:webHidden/>
          </w:rPr>
          <w:fldChar w:fldCharType="end"/>
        </w:r>
      </w:hyperlink>
    </w:p>
    <w:p w14:paraId="4897DD86" w14:textId="2E774017"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29" w:history="1">
        <w:r w:rsidRPr="00A515C4">
          <w:rPr>
            <w:rStyle w:val="Hyperlink"/>
            <w:noProof/>
          </w:rPr>
          <w:t>Figure 21. End-to-end experiment – None</w:t>
        </w:r>
        <w:r>
          <w:rPr>
            <w:noProof/>
            <w:webHidden/>
          </w:rPr>
          <w:tab/>
        </w:r>
        <w:r>
          <w:rPr>
            <w:noProof/>
            <w:webHidden/>
          </w:rPr>
          <w:fldChar w:fldCharType="begin"/>
        </w:r>
        <w:r>
          <w:rPr>
            <w:noProof/>
            <w:webHidden/>
          </w:rPr>
          <w:instrText xml:space="preserve"> PAGEREF _Toc197272729 \h </w:instrText>
        </w:r>
        <w:r>
          <w:rPr>
            <w:noProof/>
            <w:webHidden/>
          </w:rPr>
        </w:r>
        <w:r>
          <w:rPr>
            <w:noProof/>
            <w:webHidden/>
          </w:rPr>
          <w:fldChar w:fldCharType="separate"/>
        </w:r>
        <w:r>
          <w:rPr>
            <w:noProof/>
            <w:webHidden/>
          </w:rPr>
          <w:t>65</w:t>
        </w:r>
        <w:r>
          <w:rPr>
            <w:noProof/>
            <w:webHidden/>
          </w:rPr>
          <w:fldChar w:fldCharType="end"/>
        </w:r>
      </w:hyperlink>
    </w:p>
    <w:p w14:paraId="051A45AF" w14:textId="3D90A3BA"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30" w:history="1">
        <w:r w:rsidRPr="00A515C4">
          <w:rPr>
            <w:rStyle w:val="Hyperlink"/>
            <w:noProof/>
          </w:rPr>
          <w:t>Figure 22. Models Comparison</w:t>
        </w:r>
        <w:r>
          <w:rPr>
            <w:noProof/>
            <w:webHidden/>
          </w:rPr>
          <w:tab/>
        </w:r>
        <w:r>
          <w:rPr>
            <w:noProof/>
            <w:webHidden/>
          </w:rPr>
          <w:fldChar w:fldCharType="begin"/>
        </w:r>
        <w:r>
          <w:rPr>
            <w:noProof/>
            <w:webHidden/>
          </w:rPr>
          <w:instrText xml:space="preserve"> PAGEREF _Toc197272730 \h </w:instrText>
        </w:r>
        <w:r>
          <w:rPr>
            <w:noProof/>
            <w:webHidden/>
          </w:rPr>
        </w:r>
        <w:r>
          <w:rPr>
            <w:noProof/>
            <w:webHidden/>
          </w:rPr>
          <w:fldChar w:fldCharType="separate"/>
        </w:r>
        <w:r>
          <w:rPr>
            <w:noProof/>
            <w:webHidden/>
          </w:rPr>
          <w:t>67</w:t>
        </w:r>
        <w:r>
          <w:rPr>
            <w:noProof/>
            <w:webHidden/>
          </w:rPr>
          <w:fldChar w:fldCharType="end"/>
        </w:r>
      </w:hyperlink>
    </w:p>
    <w:p w14:paraId="5BF00E02" w14:textId="45D2374F"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31" w:history="1">
        <w:r w:rsidRPr="00A515C4">
          <w:rPr>
            <w:rStyle w:val="Hyperlink"/>
            <w:noProof/>
          </w:rPr>
          <w:t>Figure 23. Training and Validation Accuracy and Loss for Transformer Model</w:t>
        </w:r>
        <w:r>
          <w:rPr>
            <w:noProof/>
            <w:webHidden/>
          </w:rPr>
          <w:tab/>
        </w:r>
        <w:r>
          <w:rPr>
            <w:noProof/>
            <w:webHidden/>
          </w:rPr>
          <w:fldChar w:fldCharType="begin"/>
        </w:r>
        <w:r>
          <w:rPr>
            <w:noProof/>
            <w:webHidden/>
          </w:rPr>
          <w:instrText xml:space="preserve"> PAGEREF _Toc197272731 \h </w:instrText>
        </w:r>
        <w:r>
          <w:rPr>
            <w:noProof/>
            <w:webHidden/>
          </w:rPr>
        </w:r>
        <w:r>
          <w:rPr>
            <w:noProof/>
            <w:webHidden/>
          </w:rPr>
          <w:fldChar w:fldCharType="separate"/>
        </w:r>
        <w:r>
          <w:rPr>
            <w:noProof/>
            <w:webHidden/>
          </w:rPr>
          <w:t>86</w:t>
        </w:r>
        <w:r>
          <w:rPr>
            <w:noProof/>
            <w:webHidden/>
          </w:rPr>
          <w:fldChar w:fldCharType="end"/>
        </w:r>
      </w:hyperlink>
    </w:p>
    <w:p w14:paraId="23564EDA" w14:textId="18792FA1"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32" w:history="1">
        <w:r w:rsidRPr="00A515C4">
          <w:rPr>
            <w:rStyle w:val="Hyperlink"/>
            <w:noProof/>
          </w:rPr>
          <w:t>Figure 24 Training and Validation Accuracy and Loss for the Transformer Model combined with Gaze direction</w:t>
        </w:r>
        <w:r>
          <w:rPr>
            <w:noProof/>
            <w:webHidden/>
          </w:rPr>
          <w:tab/>
        </w:r>
        <w:r>
          <w:rPr>
            <w:noProof/>
            <w:webHidden/>
          </w:rPr>
          <w:fldChar w:fldCharType="begin"/>
        </w:r>
        <w:r>
          <w:rPr>
            <w:noProof/>
            <w:webHidden/>
          </w:rPr>
          <w:instrText xml:space="preserve"> PAGEREF _Toc197272732 \h </w:instrText>
        </w:r>
        <w:r>
          <w:rPr>
            <w:noProof/>
            <w:webHidden/>
          </w:rPr>
        </w:r>
        <w:r>
          <w:rPr>
            <w:noProof/>
            <w:webHidden/>
          </w:rPr>
          <w:fldChar w:fldCharType="separate"/>
        </w:r>
        <w:r>
          <w:rPr>
            <w:noProof/>
            <w:webHidden/>
          </w:rPr>
          <w:t>88</w:t>
        </w:r>
        <w:r>
          <w:rPr>
            <w:noProof/>
            <w:webHidden/>
          </w:rPr>
          <w:fldChar w:fldCharType="end"/>
        </w:r>
      </w:hyperlink>
    </w:p>
    <w:p w14:paraId="411BB8CB" w14:textId="6FC0E9B6"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33" w:history="1">
        <w:r w:rsidRPr="00A515C4">
          <w:rPr>
            <w:rStyle w:val="Hyperlink"/>
            <w:noProof/>
          </w:rPr>
          <w:t>Figure 25. Training and Validation Accuracy and Loss for MLP Model</w:t>
        </w:r>
        <w:r>
          <w:rPr>
            <w:noProof/>
            <w:webHidden/>
          </w:rPr>
          <w:tab/>
        </w:r>
        <w:r>
          <w:rPr>
            <w:noProof/>
            <w:webHidden/>
          </w:rPr>
          <w:fldChar w:fldCharType="begin"/>
        </w:r>
        <w:r>
          <w:rPr>
            <w:noProof/>
            <w:webHidden/>
          </w:rPr>
          <w:instrText xml:space="preserve"> PAGEREF _Toc197272733 \h </w:instrText>
        </w:r>
        <w:r>
          <w:rPr>
            <w:noProof/>
            <w:webHidden/>
          </w:rPr>
        </w:r>
        <w:r>
          <w:rPr>
            <w:noProof/>
            <w:webHidden/>
          </w:rPr>
          <w:fldChar w:fldCharType="separate"/>
        </w:r>
        <w:r>
          <w:rPr>
            <w:noProof/>
            <w:webHidden/>
          </w:rPr>
          <w:t>89</w:t>
        </w:r>
        <w:r>
          <w:rPr>
            <w:noProof/>
            <w:webHidden/>
          </w:rPr>
          <w:fldChar w:fldCharType="end"/>
        </w:r>
      </w:hyperlink>
    </w:p>
    <w:p w14:paraId="5F8D150B" w14:textId="5278CE77"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34" w:history="1">
        <w:r w:rsidRPr="00A515C4">
          <w:rPr>
            <w:rStyle w:val="Hyperlink"/>
            <w:noProof/>
          </w:rPr>
          <w:t>Figure 26. Training and Validation Accuracy and Loss for MLP + Gaze</w:t>
        </w:r>
        <w:r>
          <w:rPr>
            <w:noProof/>
            <w:webHidden/>
          </w:rPr>
          <w:tab/>
        </w:r>
        <w:r>
          <w:rPr>
            <w:noProof/>
            <w:webHidden/>
          </w:rPr>
          <w:fldChar w:fldCharType="begin"/>
        </w:r>
        <w:r>
          <w:rPr>
            <w:noProof/>
            <w:webHidden/>
          </w:rPr>
          <w:instrText xml:space="preserve"> PAGEREF _Toc197272734 \h </w:instrText>
        </w:r>
        <w:r>
          <w:rPr>
            <w:noProof/>
            <w:webHidden/>
          </w:rPr>
        </w:r>
        <w:r>
          <w:rPr>
            <w:noProof/>
            <w:webHidden/>
          </w:rPr>
          <w:fldChar w:fldCharType="separate"/>
        </w:r>
        <w:r>
          <w:rPr>
            <w:noProof/>
            <w:webHidden/>
          </w:rPr>
          <w:t>91</w:t>
        </w:r>
        <w:r>
          <w:rPr>
            <w:noProof/>
            <w:webHidden/>
          </w:rPr>
          <w:fldChar w:fldCharType="end"/>
        </w:r>
      </w:hyperlink>
    </w:p>
    <w:p w14:paraId="00000094" w14:textId="426D23E8" w:rsidR="00181D9F" w:rsidRDefault="00761CA3">
      <w:pPr>
        <w:spacing w:line="259" w:lineRule="auto"/>
      </w:pPr>
      <w:r>
        <w:fldChar w:fldCharType="end"/>
      </w:r>
    </w:p>
    <w:p w14:paraId="40EE98D2" w14:textId="77777777" w:rsidR="00181D9F" w:rsidRDefault="00181D9F">
      <w:r>
        <w:br w:type="page"/>
      </w:r>
    </w:p>
    <w:p w14:paraId="0C10540A" w14:textId="77777777" w:rsidR="00CF1CCF" w:rsidRDefault="00CF1CCF">
      <w:pPr>
        <w:spacing w:line="259" w:lineRule="auto"/>
        <w:rPr>
          <w:b/>
        </w:rPr>
      </w:pPr>
    </w:p>
    <w:p w14:paraId="00000095" w14:textId="77777777" w:rsidR="00CF1CCF" w:rsidRDefault="00E308C4">
      <w:pPr>
        <w:pStyle w:val="Heading1"/>
      </w:pPr>
      <w:bookmarkStart w:id="4" w:name="_Toc197272606"/>
      <w:r>
        <w:t>List of Tables</w:t>
      </w:r>
      <w:bookmarkEnd w:id="4"/>
    </w:p>
    <w:p w14:paraId="633156B6" w14:textId="42B93273" w:rsidR="002155D8" w:rsidRDefault="00761CA3">
      <w:pPr>
        <w:pStyle w:val="TableofFigures"/>
        <w:tabs>
          <w:tab w:val="right" w:leader="dot" w:pos="8630"/>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97272735" w:history="1">
        <w:r w:rsidR="002155D8" w:rsidRPr="002F1DCD">
          <w:rPr>
            <w:rStyle w:val="Hyperlink"/>
            <w:noProof/>
          </w:rPr>
          <w:t>Table 1. DeePoint Data Sample</w:t>
        </w:r>
        <w:r w:rsidR="002155D8">
          <w:rPr>
            <w:noProof/>
            <w:webHidden/>
          </w:rPr>
          <w:tab/>
        </w:r>
        <w:r w:rsidR="002155D8">
          <w:rPr>
            <w:noProof/>
            <w:webHidden/>
          </w:rPr>
          <w:fldChar w:fldCharType="begin"/>
        </w:r>
        <w:r w:rsidR="002155D8">
          <w:rPr>
            <w:noProof/>
            <w:webHidden/>
          </w:rPr>
          <w:instrText xml:space="preserve"> PAGEREF _Toc197272735 \h </w:instrText>
        </w:r>
        <w:r w:rsidR="002155D8">
          <w:rPr>
            <w:noProof/>
            <w:webHidden/>
          </w:rPr>
        </w:r>
        <w:r w:rsidR="002155D8">
          <w:rPr>
            <w:noProof/>
            <w:webHidden/>
          </w:rPr>
          <w:fldChar w:fldCharType="separate"/>
        </w:r>
        <w:r w:rsidR="002155D8">
          <w:rPr>
            <w:noProof/>
            <w:webHidden/>
          </w:rPr>
          <w:t>34</w:t>
        </w:r>
        <w:r w:rsidR="002155D8">
          <w:rPr>
            <w:noProof/>
            <w:webHidden/>
          </w:rPr>
          <w:fldChar w:fldCharType="end"/>
        </w:r>
      </w:hyperlink>
    </w:p>
    <w:p w14:paraId="76D867D8" w14:textId="78D49346"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36" w:history="1">
        <w:r w:rsidRPr="002F1DCD">
          <w:rPr>
            <w:rStyle w:val="Hyperlink"/>
            <w:noProof/>
          </w:rPr>
          <w:t>Table 2.</w:t>
        </w:r>
        <w:r>
          <w:rPr>
            <w:noProof/>
            <w:webHidden/>
          </w:rPr>
          <w:tab/>
        </w:r>
        <w:r>
          <w:rPr>
            <w:noProof/>
            <w:webHidden/>
          </w:rPr>
          <w:fldChar w:fldCharType="begin"/>
        </w:r>
        <w:r>
          <w:rPr>
            <w:noProof/>
            <w:webHidden/>
          </w:rPr>
          <w:instrText xml:space="preserve"> PAGEREF _Toc197272736 \h </w:instrText>
        </w:r>
        <w:r>
          <w:rPr>
            <w:noProof/>
            <w:webHidden/>
          </w:rPr>
        </w:r>
        <w:r>
          <w:rPr>
            <w:noProof/>
            <w:webHidden/>
          </w:rPr>
          <w:fldChar w:fldCharType="separate"/>
        </w:r>
        <w:r>
          <w:rPr>
            <w:noProof/>
            <w:webHidden/>
          </w:rPr>
          <w:t>36</w:t>
        </w:r>
        <w:r>
          <w:rPr>
            <w:noProof/>
            <w:webHidden/>
          </w:rPr>
          <w:fldChar w:fldCharType="end"/>
        </w:r>
      </w:hyperlink>
    </w:p>
    <w:p w14:paraId="6714C09A" w14:textId="3BBCA77C"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37" w:history="1">
        <w:r w:rsidRPr="002F1DCD">
          <w:rPr>
            <w:rStyle w:val="Hyperlink"/>
            <w:noProof/>
          </w:rPr>
          <w:t>Table 3. Testing results for the Transformer method</w:t>
        </w:r>
        <w:r>
          <w:rPr>
            <w:noProof/>
            <w:webHidden/>
          </w:rPr>
          <w:tab/>
        </w:r>
        <w:r>
          <w:rPr>
            <w:noProof/>
            <w:webHidden/>
          </w:rPr>
          <w:fldChar w:fldCharType="begin"/>
        </w:r>
        <w:r>
          <w:rPr>
            <w:noProof/>
            <w:webHidden/>
          </w:rPr>
          <w:instrText xml:space="preserve"> PAGEREF _Toc197272737 \h </w:instrText>
        </w:r>
        <w:r>
          <w:rPr>
            <w:noProof/>
            <w:webHidden/>
          </w:rPr>
        </w:r>
        <w:r>
          <w:rPr>
            <w:noProof/>
            <w:webHidden/>
          </w:rPr>
          <w:fldChar w:fldCharType="separate"/>
        </w:r>
        <w:r>
          <w:rPr>
            <w:noProof/>
            <w:webHidden/>
          </w:rPr>
          <w:t>59</w:t>
        </w:r>
        <w:r>
          <w:rPr>
            <w:noProof/>
            <w:webHidden/>
          </w:rPr>
          <w:fldChar w:fldCharType="end"/>
        </w:r>
      </w:hyperlink>
    </w:p>
    <w:p w14:paraId="222DCCF5" w14:textId="5EADE238"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38" w:history="1">
        <w:r w:rsidRPr="002F1DCD">
          <w:rPr>
            <w:rStyle w:val="Hyperlink"/>
            <w:noProof/>
          </w:rPr>
          <w:t>Table 4. Training Results</w:t>
        </w:r>
        <w:r>
          <w:rPr>
            <w:noProof/>
            <w:webHidden/>
          </w:rPr>
          <w:tab/>
        </w:r>
        <w:r>
          <w:rPr>
            <w:noProof/>
            <w:webHidden/>
          </w:rPr>
          <w:fldChar w:fldCharType="begin"/>
        </w:r>
        <w:r>
          <w:rPr>
            <w:noProof/>
            <w:webHidden/>
          </w:rPr>
          <w:instrText xml:space="preserve"> PAGEREF _Toc197272738 \h </w:instrText>
        </w:r>
        <w:r>
          <w:rPr>
            <w:noProof/>
            <w:webHidden/>
          </w:rPr>
        </w:r>
        <w:r>
          <w:rPr>
            <w:noProof/>
            <w:webHidden/>
          </w:rPr>
          <w:fldChar w:fldCharType="separate"/>
        </w:r>
        <w:r>
          <w:rPr>
            <w:noProof/>
            <w:webHidden/>
          </w:rPr>
          <w:t>60</w:t>
        </w:r>
        <w:r>
          <w:rPr>
            <w:noProof/>
            <w:webHidden/>
          </w:rPr>
          <w:fldChar w:fldCharType="end"/>
        </w:r>
      </w:hyperlink>
    </w:p>
    <w:p w14:paraId="521C93E4" w14:textId="4D39CF5C"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39" w:history="1">
        <w:r w:rsidRPr="002F1DCD">
          <w:rPr>
            <w:rStyle w:val="Hyperlink"/>
            <w:noProof/>
          </w:rPr>
          <w:t>Table 5. Test Results for MLP-only model</w:t>
        </w:r>
        <w:r>
          <w:rPr>
            <w:noProof/>
            <w:webHidden/>
          </w:rPr>
          <w:tab/>
        </w:r>
        <w:r>
          <w:rPr>
            <w:noProof/>
            <w:webHidden/>
          </w:rPr>
          <w:fldChar w:fldCharType="begin"/>
        </w:r>
        <w:r>
          <w:rPr>
            <w:noProof/>
            <w:webHidden/>
          </w:rPr>
          <w:instrText xml:space="preserve"> PAGEREF _Toc197272739 \h </w:instrText>
        </w:r>
        <w:r>
          <w:rPr>
            <w:noProof/>
            <w:webHidden/>
          </w:rPr>
        </w:r>
        <w:r>
          <w:rPr>
            <w:noProof/>
            <w:webHidden/>
          </w:rPr>
          <w:fldChar w:fldCharType="separate"/>
        </w:r>
        <w:r>
          <w:rPr>
            <w:noProof/>
            <w:webHidden/>
          </w:rPr>
          <w:t>61</w:t>
        </w:r>
        <w:r>
          <w:rPr>
            <w:noProof/>
            <w:webHidden/>
          </w:rPr>
          <w:fldChar w:fldCharType="end"/>
        </w:r>
      </w:hyperlink>
    </w:p>
    <w:p w14:paraId="2D627735" w14:textId="6A1DCA1B"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40" w:history="1">
        <w:r w:rsidRPr="002F1DCD">
          <w:rPr>
            <w:rStyle w:val="Hyperlink"/>
            <w:noProof/>
          </w:rPr>
          <w:t>Table 6. Test Results for MLP + Gaze</w:t>
        </w:r>
        <w:r>
          <w:rPr>
            <w:noProof/>
            <w:webHidden/>
          </w:rPr>
          <w:tab/>
        </w:r>
        <w:r>
          <w:rPr>
            <w:noProof/>
            <w:webHidden/>
          </w:rPr>
          <w:fldChar w:fldCharType="begin"/>
        </w:r>
        <w:r>
          <w:rPr>
            <w:noProof/>
            <w:webHidden/>
          </w:rPr>
          <w:instrText xml:space="preserve"> PAGEREF _Toc197272740 \h </w:instrText>
        </w:r>
        <w:r>
          <w:rPr>
            <w:noProof/>
            <w:webHidden/>
          </w:rPr>
        </w:r>
        <w:r>
          <w:rPr>
            <w:noProof/>
            <w:webHidden/>
          </w:rPr>
          <w:fldChar w:fldCharType="separate"/>
        </w:r>
        <w:r>
          <w:rPr>
            <w:noProof/>
            <w:webHidden/>
          </w:rPr>
          <w:t>62</w:t>
        </w:r>
        <w:r>
          <w:rPr>
            <w:noProof/>
            <w:webHidden/>
          </w:rPr>
          <w:fldChar w:fldCharType="end"/>
        </w:r>
      </w:hyperlink>
    </w:p>
    <w:p w14:paraId="3583FCE1" w14:textId="5D43F94A"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41" w:history="1">
        <w:r w:rsidRPr="002F1DCD">
          <w:rPr>
            <w:rStyle w:val="Hyperlink"/>
            <w:noProof/>
          </w:rPr>
          <w:t>Table 7. Models Comparison</w:t>
        </w:r>
        <w:r>
          <w:rPr>
            <w:noProof/>
            <w:webHidden/>
          </w:rPr>
          <w:tab/>
        </w:r>
        <w:r>
          <w:rPr>
            <w:noProof/>
            <w:webHidden/>
          </w:rPr>
          <w:fldChar w:fldCharType="begin"/>
        </w:r>
        <w:r>
          <w:rPr>
            <w:noProof/>
            <w:webHidden/>
          </w:rPr>
          <w:instrText xml:space="preserve"> PAGEREF _Toc197272741 \h </w:instrText>
        </w:r>
        <w:r>
          <w:rPr>
            <w:noProof/>
            <w:webHidden/>
          </w:rPr>
        </w:r>
        <w:r>
          <w:rPr>
            <w:noProof/>
            <w:webHidden/>
          </w:rPr>
          <w:fldChar w:fldCharType="separate"/>
        </w:r>
        <w:r>
          <w:rPr>
            <w:noProof/>
            <w:webHidden/>
          </w:rPr>
          <w:t>66</w:t>
        </w:r>
        <w:r>
          <w:rPr>
            <w:noProof/>
            <w:webHidden/>
          </w:rPr>
          <w:fldChar w:fldCharType="end"/>
        </w:r>
      </w:hyperlink>
    </w:p>
    <w:p w14:paraId="2389084D" w14:textId="2B09C842"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42" w:history="1">
        <w:r w:rsidRPr="002F1DCD">
          <w:rPr>
            <w:rStyle w:val="Hyperlink"/>
            <w:noProof/>
          </w:rPr>
          <w:t>Table 8. Training Outputs (Transformer)</w:t>
        </w:r>
        <w:r>
          <w:rPr>
            <w:noProof/>
            <w:webHidden/>
          </w:rPr>
          <w:tab/>
        </w:r>
        <w:r>
          <w:rPr>
            <w:noProof/>
            <w:webHidden/>
          </w:rPr>
          <w:fldChar w:fldCharType="begin"/>
        </w:r>
        <w:r>
          <w:rPr>
            <w:noProof/>
            <w:webHidden/>
          </w:rPr>
          <w:instrText xml:space="preserve"> PAGEREF _Toc197272742 \h </w:instrText>
        </w:r>
        <w:r>
          <w:rPr>
            <w:noProof/>
            <w:webHidden/>
          </w:rPr>
        </w:r>
        <w:r>
          <w:rPr>
            <w:noProof/>
            <w:webHidden/>
          </w:rPr>
          <w:fldChar w:fldCharType="separate"/>
        </w:r>
        <w:r>
          <w:rPr>
            <w:noProof/>
            <w:webHidden/>
          </w:rPr>
          <w:t>87</w:t>
        </w:r>
        <w:r>
          <w:rPr>
            <w:noProof/>
            <w:webHidden/>
          </w:rPr>
          <w:fldChar w:fldCharType="end"/>
        </w:r>
      </w:hyperlink>
    </w:p>
    <w:p w14:paraId="5B102D2A" w14:textId="2DC1CE8A"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43" w:history="1">
        <w:r w:rsidRPr="002F1DCD">
          <w:rPr>
            <w:rStyle w:val="Hyperlink"/>
            <w:noProof/>
          </w:rPr>
          <w:t>Table 9. Training outputs (MLP Model)</w:t>
        </w:r>
        <w:r>
          <w:rPr>
            <w:noProof/>
            <w:webHidden/>
          </w:rPr>
          <w:tab/>
        </w:r>
        <w:r>
          <w:rPr>
            <w:noProof/>
            <w:webHidden/>
          </w:rPr>
          <w:fldChar w:fldCharType="begin"/>
        </w:r>
        <w:r>
          <w:rPr>
            <w:noProof/>
            <w:webHidden/>
          </w:rPr>
          <w:instrText xml:space="preserve"> PAGEREF _Toc197272743 \h </w:instrText>
        </w:r>
        <w:r>
          <w:rPr>
            <w:noProof/>
            <w:webHidden/>
          </w:rPr>
        </w:r>
        <w:r>
          <w:rPr>
            <w:noProof/>
            <w:webHidden/>
          </w:rPr>
          <w:fldChar w:fldCharType="separate"/>
        </w:r>
        <w:r>
          <w:rPr>
            <w:noProof/>
            <w:webHidden/>
          </w:rPr>
          <w:t>90</w:t>
        </w:r>
        <w:r>
          <w:rPr>
            <w:noProof/>
            <w:webHidden/>
          </w:rPr>
          <w:fldChar w:fldCharType="end"/>
        </w:r>
      </w:hyperlink>
    </w:p>
    <w:p w14:paraId="16A19122" w14:textId="75AF7736" w:rsidR="002155D8" w:rsidRDefault="002155D8">
      <w:pPr>
        <w:pStyle w:val="TableofFigures"/>
        <w:tabs>
          <w:tab w:val="right" w:leader="dot" w:pos="8630"/>
        </w:tabs>
        <w:rPr>
          <w:rFonts w:asciiTheme="minorHAnsi" w:eastAsiaTheme="minorEastAsia" w:hAnsiTheme="minorHAnsi" w:cstheme="minorBidi"/>
          <w:noProof/>
          <w:kern w:val="2"/>
          <w14:ligatures w14:val="standardContextual"/>
        </w:rPr>
      </w:pPr>
      <w:hyperlink w:anchor="_Toc197272744" w:history="1">
        <w:r w:rsidRPr="002F1DCD">
          <w:rPr>
            <w:rStyle w:val="Hyperlink"/>
            <w:noProof/>
          </w:rPr>
          <w:t>Table 10. Training results (MLP + Gaze)</w:t>
        </w:r>
        <w:r>
          <w:rPr>
            <w:noProof/>
            <w:webHidden/>
          </w:rPr>
          <w:tab/>
        </w:r>
        <w:r>
          <w:rPr>
            <w:noProof/>
            <w:webHidden/>
          </w:rPr>
          <w:fldChar w:fldCharType="begin"/>
        </w:r>
        <w:r>
          <w:rPr>
            <w:noProof/>
            <w:webHidden/>
          </w:rPr>
          <w:instrText xml:space="preserve"> PAGEREF _Toc197272744 \h </w:instrText>
        </w:r>
        <w:r>
          <w:rPr>
            <w:noProof/>
            <w:webHidden/>
          </w:rPr>
        </w:r>
        <w:r>
          <w:rPr>
            <w:noProof/>
            <w:webHidden/>
          </w:rPr>
          <w:fldChar w:fldCharType="separate"/>
        </w:r>
        <w:r>
          <w:rPr>
            <w:noProof/>
            <w:webHidden/>
          </w:rPr>
          <w:t>91</w:t>
        </w:r>
        <w:r>
          <w:rPr>
            <w:noProof/>
            <w:webHidden/>
          </w:rPr>
          <w:fldChar w:fldCharType="end"/>
        </w:r>
      </w:hyperlink>
    </w:p>
    <w:p w14:paraId="00000096" w14:textId="4F4975E8" w:rsidR="00CF1CCF" w:rsidRDefault="00761CA3">
      <w:r>
        <w:fldChar w:fldCharType="end"/>
      </w:r>
    </w:p>
    <w:sdt>
      <w:sdtPr>
        <w:rPr>
          <w:noProof w:val="0"/>
        </w:rPr>
        <w:id w:val="-711735834"/>
        <w:docPartObj>
          <w:docPartGallery w:val="Table of Contents"/>
          <w:docPartUnique/>
        </w:docPartObj>
      </w:sdtPr>
      <w:sdtContent>
        <w:p w14:paraId="287BFE25" w14:textId="71FED6E2" w:rsidR="00AE2462" w:rsidRDefault="00E308C4" w:rsidP="00761CA3">
          <w:pPr>
            <w:pStyle w:val="TOC1"/>
            <w:rPr>
              <w:rFonts w:asciiTheme="minorHAnsi" w:eastAsiaTheme="minorEastAsia" w:hAnsiTheme="minorHAnsi" w:cstheme="minorBidi"/>
              <w:kern w:val="2"/>
              <w14:ligatures w14:val="standardContextual"/>
            </w:rPr>
          </w:pPr>
          <w:r>
            <w:fldChar w:fldCharType="begin"/>
          </w:r>
          <w:r>
            <w:instrText xml:space="preserve"> TOC \h \u \z \t "Heading 4,1,"</w:instrText>
          </w:r>
          <w:r>
            <w:fldChar w:fldCharType="separate"/>
          </w:r>
        </w:p>
        <w:p w14:paraId="00000097" w14:textId="37D1A9DC" w:rsidR="00CF1CCF" w:rsidRDefault="00E308C4">
          <w:pPr>
            <w:tabs>
              <w:tab w:val="left" w:pos="3225"/>
            </w:tabs>
          </w:pPr>
          <w:r>
            <w:fldChar w:fldCharType="end"/>
          </w:r>
        </w:p>
      </w:sdtContent>
    </w:sdt>
    <w:p w14:paraId="00000098" w14:textId="77777777" w:rsidR="00CF1CCF" w:rsidRDefault="00CF1CCF"/>
    <w:p w14:paraId="00000099" w14:textId="77777777" w:rsidR="00CF1CCF" w:rsidRDefault="00E308C4">
      <w:pPr>
        <w:rPr>
          <w:b/>
        </w:rPr>
      </w:pPr>
      <w:r>
        <w:br w:type="page"/>
      </w:r>
    </w:p>
    <w:p w14:paraId="0000009A" w14:textId="77777777" w:rsidR="00CF1CCF" w:rsidRDefault="00E308C4">
      <w:pPr>
        <w:pStyle w:val="Heading1"/>
      </w:pPr>
      <w:bookmarkStart w:id="5" w:name="_Toc197272607"/>
      <w:r>
        <w:lastRenderedPageBreak/>
        <w:t>List of Symbols</w:t>
      </w:r>
      <w:bookmarkEnd w:id="5"/>
    </w:p>
    <w:p w14:paraId="0000009B" w14:textId="77777777" w:rsidR="00CF1CCF" w:rsidRDefault="00CF1CCF"/>
    <w:p w14:paraId="0000009C" w14:textId="30AD6C1C" w:rsidR="00CF1CCF" w:rsidRDefault="00000000">
      <m:oMath>
        <m:acc>
          <m:accPr>
            <m:chr m:val="⃗"/>
            <m:ctrlPr>
              <w:rPr>
                <w:rFonts w:ascii="Cambria Math" w:hAnsi="Cambria Math"/>
              </w:rPr>
            </m:ctrlPr>
          </m:accPr>
          <m:e>
            <m:r>
              <m:rPr>
                <m:sty m:val="p"/>
              </m:rPr>
              <w:rPr>
                <w:rFonts w:ascii="Cambria Math" w:hAnsi="Cambria Math"/>
              </w:rPr>
              <m:t>p</m:t>
            </m:r>
          </m:e>
        </m:acc>
      </m:oMath>
      <w:r w:rsidR="00B177D1">
        <w:tab/>
      </w:r>
      <w:r w:rsidR="00B177D1">
        <w:tab/>
      </w:r>
      <w:r w:rsidR="008E66A4">
        <w:t xml:space="preserve">Pointing </w:t>
      </w:r>
      <w:r w:rsidR="006A64E8">
        <w:t xml:space="preserve">direction </w:t>
      </w:r>
      <w:r w:rsidR="008E66A4">
        <w:t>vector (from user’s hand/arm pose)</w:t>
      </w:r>
    </w:p>
    <w:p w14:paraId="0000009D" w14:textId="7C0BFAA9" w:rsidR="00CF1CCF" w:rsidRDefault="00000000">
      <m:oMath>
        <m:acc>
          <m:accPr>
            <m:chr m:val="⃗"/>
            <m:ctrlPr>
              <w:rPr>
                <w:rFonts w:ascii="Cambria Math" w:hAnsi="Cambria Math"/>
              </w:rPr>
            </m:ctrlPr>
          </m:accPr>
          <m:e>
            <m:r>
              <m:rPr>
                <m:sty m:val="p"/>
              </m:rPr>
              <w:rPr>
                <w:rFonts w:ascii="Cambria Math" w:hAnsi="Cambria Math"/>
              </w:rPr>
              <m:t>d</m:t>
            </m:r>
          </m:e>
        </m:acc>
      </m:oMath>
      <w:r w:rsidR="008E66A4">
        <w:tab/>
      </w:r>
      <w:r w:rsidR="006A64E8">
        <w:tab/>
        <w:t>Device location vector</w:t>
      </w:r>
    </w:p>
    <w:p w14:paraId="0000009E" w14:textId="4885B122" w:rsidR="00CF1CCF" w:rsidRDefault="00000000">
      <m:oMath>
        <m:acc>
          <m:accPr>
            <m:chr m:val="⃗"/>
            <m:ctrlPr>
              <w:rPr>
                <w:rFonts w:ascii="Cambria Math" w:hAnsi="Cambria Math"/>
              </w:rPr>
            </m:ctrlPr>
          </m:accPr>
          <m:e>
            <m:r>
              <m:rPr>
                <m:sty m:val="p"/>
              </m:rPr>
              <w:rPr>
                <w:rFonts w:ascii="Cambria Math" w:hAnsi="Cambria Math"/>
              </w:rPr>
              <m:t>g</m:t>
            </m:r>
          </m:e>
        </m:acc>
      </m:oMath>
      <w:r w:rsidR="006A64E8">
        <w:tab/>
      </w:r>
      <w:r w:rsidR="006A64E8">
        <w:tab/>
        <w:t>Gaze direction vector</w:t>
      </w:r>
    </w:p>
    <w:p w14:paraId="20FDC2CF" w14:textId="4335B717" w:rsidR="00D728DC" w:rsidRDefault="00D728DC">
      <w:r>
        <w:t>α₁, α₂</w:t>
      </w:r>
      <w:r>
        <w:tab/>
      </w:r>
      <w:r>
        <w:tab/>
        <w:t>Feature fusion weighting coefficients</w:t>
      </w:r>
    </w:p>
    <w:p w14:paraId="65B06DA5" w14:textId="49E95FC6" w:rsidR="00D728DC" w:rsidRDefault="00D728DC">
      <w:r>
        <w:t>(x, y, z)</w:t>
      </w:r>
      <w:r>
        <w:tab/>
        <w:t>3D spatial coordinates</w:t>
      </w:r>
    </w:p>
    <w:p w14:paraId="0000009F" w14:textId="6BE5CA2F" w:rsidR="00CF1CCF" w:rsidRDefault="00E308C4">
      <w:r>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oMath>
      <w:r w:rsidR="004E7D52">
        <w:tab/>
        <w:t>Embedding</w:t>
      </w:r>
    </w:p>
    <w:p w14:paraId="000000A0" w14:textId="4A134737" w:rsidR="00CF1CCF" w:rsidRDefault="004E7D52">
      <w:pPr>
        <w:spacing w:line="259" w:lineRule="auto"/>
        <w:rPr>
          <w:b/>
        </w:rPr>
      </w:pPr>
      <w:r>
        <w:rPr>
          <w:rFonts w:ascii="Cambria Math" w:hAnsi="Cambria Math"/>
          <w:color w:val="000000"/>
        </w:rPr>
        <w:t>Wx, Wp</w:t>
      </w:r>
      <w:r>
        <w:rPr>
          <w:rFonts w:ascii="Cambria Math" w:hAnsi="Cambria Math"/>
          <w:color w:val="000000"/>
        </w:rPr>
        <w:tab/>
        <w:t>Weight</w:t>
      </w:r>
      <w:r w:rsidR="00C27A26">
        <w:rPr>
          <w:rFonts w:ascii="Cambria Math" w:hAnsi="Cambria Math"/>
          <w:color w:val="000000"/>
        </w:rPr>
        <w:t>s</w:t>
      </w:r>
    </w:p>
    <w:p w14:paraId="000000A1" w14:textId="77777777" w:rsidR="00CF1CCF" w:rsidRDefault="00E308C4">
      <w:pPr>
        <w:spacing w:line="259" w:lineRule="auto"/>
        <w:rPr>
          <w:b/>
        </w:rPr>
      </w:pPr>
      <w:r>
        <w:br w:type="page"/>
      </w:r>
    </w:p>
    <w:p w14:paraId="000000A2" w14:textId="77777777" w:rsidR="00CF1CCF" w:rsidRDefault="00E308C4">
      <w:pPr>
        <w:pStyle w:val="Heading1"/>
      </w:pPr>
      <w:bookmarkStart w:id="6" w:name="_Toc197272608"/>
      <w:r>
        <w:lastRenderedPageBreak/>
        <w:t>List of Acronyms</w:t>
      </w:r>
      <w:bookmarkEnd w:id="6"/>
    </w:p>
    <w:p w14:paraId="000000A3" w14:textId="77777777" w:rsidR="00CF1CCF" w:rsidRDefault="00CF1CCF"/>
    <w:p w14:paraId="000000A4" w14:textId="77777777" w:rsidR="00CF1CCF" w:rsidRDefault="00E308C4">
      <w:r>
        <w:t>ADA</w:t>
      </w:r>
      <w:r>
        <w:tab/>
      </w:r>
      <w:r>
        <w:tab/>
        <w:t xml:space="preserve">Americans with Disabilities Act </w:t>
      </w:r>
    </w:p>
    <w:p w14:paraId="000000A5" w14:textId="77777777" w:rsidR="00CF1CCF" w:rsidRDefault="00E308C4">
      <w:r>
        <w:t>HUD</w:t>
      </w:r>
      <w:r>
        <w:tab/>
      </w:r>
      <w:r>
        <w:tab/>
        <w:t>Housing and Urban Development.</w:t>
      </w:r>
    </w:p>
    <w:p w14:paraId="000000A6" w14:textId="77777777" w:rsidR="00CF1CCF" w:rsidRDefault="00E308C4">
      <w:r>
        <w:t>YOLO</w:t>
      </w:r>
      <w:r>
        <w:tab/>
      </w:r>
      <w:r>
        <w:tab/>
        <w:t>You Only Look Once is a real-time object detection system</w:t>
      </w:r>
    </w:p>
    <w:p w14:paraId="000000A7" w14:textId="77777777" w:rsidR="00CF1CCF" w:rsidRDefault="00E308C4">
      <w:r>
        <w:t>CNN</w:t>
      </w:r>
      <w:r>
        <w:tab/>
      </w:r>
      <w:r>
        <w:tab/>
        <w:t>Convolutional Neural Networks</w:t>
      </w:r>
    </w:p>
    <w:p w14:paraId="000000A8" w14:textId="77777777" w:rsidR="00CF1CCF" w:rsidRDefault="00E308C4">
      <w:r>
        <w:t>Fast R-CNN</w:t>
      </w:r>
      <w:r>
        <w:tab/>
        <w:t>Fast Region-Based Convolutional Neural Networks</w:t>
      </w:r>
    </w:p>
    <w:p w14:paraId="000000A9" w14:textId="77777777" w:rsidR="00CF1CCF" w:rsidRDefault="00E308C4">
      <w:r>
        <w:t xml:space="preserve">DL </w:t>
      </w:r>
      <w:r>
        <w:tab/>
      </w:r>
      <w:r>
        <w:tab/>
        <w:t>Deep Learning</w:t>
      </w:r>
    </w:p>
    <w:p w14:paraId="000000AA" w14:textId="77777777" w:rsidR="00CF1CCF" w:rsidRDefault="00E308C4">
      <w:r>
        <w:t>HRI</w:t>
      </w:r>
      <w:r>
        <w:tab/>
      </w:r>
      <w:r>
        <w:tab/>
        <w:t>Human-Robot Interaction</w:t>
      </w:r>
    </w:p>
    <w:p w14:paraId="000000AB" w14:textId="77777777" w:rsidR="00CF1CCF" w:rsidRDefault="00E308C4">
      <w:r>
        <w:t>HOI</w:t>
      </w:r>
      <w:r>
        <w:tab/>
      </w:r>
      <w:r>
        <w:tab/>
        <w:t>Human-Object Interaction</w:t>
      </w:r>
    </w:p>
    <w:p w14:paraId="000000AC" w14:textId="77777777" w:rsidR="00CF1CCF" w:rsidRDefault="00E308C4">
      <w:r>
        <w:t>ViT</w:t>
      </w:r>
      <w:r>
        <w:tab/>
      </w:r>
      <w:r>
        <w:tab/>
        <w:t>Vision Transformer</w:t>
      </w:r>
    </w:p>
    <w:p w14:paraId="000000AD" w14:textId="77777777" w:rsidR="00CF1CCF" w:rsidRDefault="00E308C4">
      <w:r>
        <w:t>CLIP</w:t>
      </w:r>
      <w:r>
        <w:tab/>
      </w:r>
      <w:r>
        <w:tab/>
        <w:t>Contrastive Language-Image Pretraining</w:t>
      </w:r>
    </w:p>
    <w:p w14:paraId="000000AE" w14:textId="77777777" w:rsidR="00CF1CCF" w:rsidRDefault="00E308C4">
      <w:r>
        <w:t xml:space="preserve">MGM </w:t>
      </w:r>
      <w:r>
        <w:tab/>
      </w:r>
      <w:r>
        <w:tab/>
        <w:t>Multimodal Guidance Module</w:t>
      </w:r>
    </w:p>
    <w:p w14:paraId="000000AF" w14:textId="0BBFD367" w:rsidR="00CF1CCF" w:rsidRDefault="00E308C4">
      <w:r>
        <w:t>NLP</w:t>
      </w:r>
      <w:r>
        <w:tab/>
      </w:r>
      <w:r>
        <w:tab/>
      </w:r>
      <w:r w:rsidR="00472FFE">
        <w:t>Natural</w:t>
      </w:r>
      <w:r>
        <w:t xml:space="preserve"> Language Processing</w:t>
      </w:r>
    </w:p>
    <w:p w14:paraId="000000B0" w14:textId="77777777" w:rsidR="00CF1CCF" w:rsidRDefault="00E308C4">
      <w:r>
        <w:t>ML</w:t>
      </w:r>
      <w:r>
        <w:tab/>
      </w:r>
      <w:r>
        <w:tab/>
        <w:t>Machine Learning</w:t>
      </w:r>
    </w:p>
    <w:p w14:paraId="000000B1" w14:textId="77777777" w:rsidR="00CF1CCF" w:rsidRDefault="00E308C4">
      <w:r>
        <w:t>SLAM</w:t>
      </w:r>
      <w:r>
        <w:tab/>
      </w:r>
      <w:r>
        <w:tab/>
        <w:t>Simultaneous Localization and Mapping</w:t>
      </w:r>
    </w:p>
    <w:p w14:paraId="000000B2" w14:textId="227B5762" w:rsidR="00CF1CCF" w:rsidRDefault="00E308C4">
      <w:r>
        <w:t xml:space="preserve">HHS </w:t>
      </w:r>
      <w:r>
        <w:tab/>
        <w:t xml:space="preserve">           </w:t>
      </w:r>
      <w:r w:rsidR="00FB2B90">
        <w:t xml:space="preserve"> </w:t>
      </w:r>
      <w:r>
        <w:t xml:space="preserve">Health and Human Services </w:t>
      </w:r>
    </w:p>
    <w:p w14:paraId="000000B4" w14:textId="5FEFC1ED" w:rsidR="00CF1CCF" w:rsidRDefault="009A367E">
      <w:r>
        <w:t>AUC</w:t>
      </w:r>
      <w:r>
        <w:tab/>
      </w:r>
      <w:r>
        <w:tab/>
        <w:t>Area Under the Curve</w:t>
      </w:r>
      <w:r>
        <w:tab/>
      </w:r>
      <w:r>
        <w:tab/>
      </w:r>
    </w:p>
    <w:p w14:paraId="000000B5" w14:textId="59CA1B17" w:rsidR="00CF1CCF" w:rsidRDefault="00012C5A">
      <w:r>
        <w:rPr>
          <w:color w:val="1F2328"/>
        </w:rPr>
        <w:t>ArUco</w:t>
      </w:r>
      <w:r w:rsidR="00FB2B90">
        <w:rPr>
          <w:color w:val="1F2328"/>
        </w:rPr>
        <w:tab/>
      </w:r>
      <w:r w:rsidR="00FB2B90">
        <w:rPr>
          <w:color w:val="1F2328"/>
        </w:rPr>
        <w:tab/>
      </w:r>
      <w:r w:rsidR="0098263E">
        <w:rPr>
          <w:color w:val="1F2328"/>
        </w:rPr>
        <w:t>Augmented Reality University of Cordoba</w:t>
      </w:r>
    </w:p>
    <w:p w14:paraId="000000B6" w14:textId="10D52B9C" w:rsidR="00CF1CCF" w:rsidRDefault="008333EB">
      <w:r>
        <w:t xml:space="preserve">DP </w:t>
      </w:r>
      <w:r>
        <w:tab/>
      </w:r>
      <w:r>
        <w:tab/>
        <w:t>DeePoint</w:t>
      </w:r>
    </w:p>
    <w:p w14:paraId="000000B7" w14:textId="425A20BC" w:rsidR="00CF1CCF" w:rsidRDefault="0011031E">
      <w:r>
        <w:t>MLP</w:t>
      </w:r>
      <w:r w:rsidR="008E66A4">
        <w:tab/>
      </w:r>
      <w:r w:rsidR="008E66A4">
        <w:tab/>
        <w:t>Multi-Layer Perceptron</w:t>
      </w:r>
    </w:p>
    <w:p w14:paraId="00C8660D" w14:textId="3B92F240" w:rsidR="004B6A2F" w:rsidRDefault="004B6A2F">
      <w:r>
        <w:t>ROC</w:t>
      </w:r>
      <w:r w:rsidR="00964A72">
        <w:tab/>
      </w:r>
      <w:r w:rsidR="00964A72">
        <w:tab/>
        <w:t>Receiver Operating Characteristic</w:t>
      </w:r>
    </w:p>
    <w:p w14:paraId="000000B8" w14:textId="01F50531" w:rsidR="00CF1CCF" w:rsidRDefault="00CF1CCF">
      <w:pPr>
        <w:sectPr w:rsidR="00CF1CCF">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440" w:left="1800" w:header="720" w:footer="720" w:gutter="0"/>
          <w:pgNumType w:start="1"/>
          <w:cols w:space="720"/>
          <w:titlePg/>
        </w:sectPr>
      </w:pPr>
    </w:p>
    <w:p w14:paraId="000000B9" w14:textId="77777777" w:rsidR="00CF1CCF" w:rsidRDefault="00E308C4">
      <w:pPr>
        <w:pStyle w:val="Heading1"/>
      </w:pPr>
      <w:bookmarkStart w:id="7" w:name="_Toc197272609"/>
      <w:r>
        <w:lastRenderedPageBreak/>
        <w:t>Chapter 1—Introduction</w:t>
      </w:r>
      <w:bookmarkEnd w:id="7"/>
    </w:p>
    <w:p w14:paraId="000000BA" w14:textId="77777777" w:rsidR="00CF1CCF" w:rsidRDefault="00CF1CCF"/>
    <w:p w14:paraId="000000BB" w14:textId="77777777" w:rsidR="00CF1CCF" w:rsidRDefault="00E308C4">
      <w:pPr>
        <w:pStyle w:val="Heading2"/>
      </w:pPr>
      <w:bookmarkStart w:id="8" w:name="_Toc197272610"/>
      <w:r>
        <w:t>1.1 Background</w:t>
      </w:r>
      <w:bookmarkEnd w:id="8"/>
    </w:p>
    <w:p w14:paraId="000000BC" w14:textId="1A43E345" w:rsidR="00CF1CCF" w:rsidRDefault="00E308C4">
      <w:pPr>
        <w:spacing w:line="480" w:lineRule="auto"/>
        <w:ind w:firstLine="720"/>
      </w:pPr>
      <w:r>
        <w:t xml:space="preserve">As </w:t>
      </w:r>
      <w:r w:rsidR="00E22FF2">
        <w:t>older adult households grow</w:t>
      </w:r>
      <w:sdt>
        <w:sdtPr>
          <w:tag w:val="goog_rdk_10"/>
          <w:id w:val="-965581501"/>
        </w:sdtPr>
        <w:sdtContent/>
      </w:sdt>
      <w:r>
        <w:t xml:space="preserve">, more homeowners are expected to undertake expensive accessibility renovations (U.S. Department of Housing and Urban Development, n.d., 2015). </w:t>
      </w:r>
      <w:sdt>
        <w:sdtPr>
          <w:tag w:val="goog_rdk_11"/>
          <w:id w:val="-243416782"/>
        </w:sdtPr>
        <w:sdtContent>
          <w:r w:rsidR="008376D0" w:rsidRPr="008376D0">
            <w:t>One of the most critical and costly elements</w:t>
          </w:r>
        </w:sdtContent>
      </w:sdt>
      <w:r w:rsidR="008376D0" w:rsidRPr="008376D0">
        <w:t xml:space="preserve"> </w:t>
      </w:r>
      <w:r>
        <w:t>is improving access to electrical devices</w:t>
      </w:r>
      <w:r w:rsidR="009E3B66">
        <w:t>,</w:t>
      </w:r>
      <w:sdt>
        <w:sdtPr>
          <w:tag w:val="goog_rdk_12"/>
          <w:id w:val="1596207746"/>
        </w:sdtPr>
        <w:sdtContent/>
      </w:sdt>
      <w:r w:rsidR="008376D0">
        <w:t xml:space="preserve"> p</w:t>
      </w:r>
      <w:r>
        <w:t xml:space="preserve">articularly for individuals with mobility impairments who rely on wheelchairs for movement. In addition, the </w:t>
      </w:r>
      <w:r w:rsidR="00AF0BE3">
        <w:t>number of relevant</w:t>
      </w:r>
      <w:r>
        <w:t xml:space="preserve"> caregivers is shrinking as the need for care </w:t>
      </w:r>
      <w:sdt>
        <w:sdtPr>
          <w:tag w:val="goog_rdk_15"/>
          <w:id w:val="852774250"/>
        </w:sdtPr>
        <w:sdtContent/>
      </w:sdt>
      <w:r w:rsidR="00EA0A91">
        <w:t>rapid</w:t>
      </w:r>
      <w:r w:rsidR="007A2009">
        <w:t>ly</w:t>
      </w:r>
      <w:r w:rsidR="00EA0A91">
        <w:t xml:space="preserve"> increases</w:t>
      </w:r>
      <w:r>
        <w:t xml:space="preserve"> (Nora S. </w:t>
      </w:r>
      <w:r>
        <w:rPr>
          <w:i/>
        </w:rPr>
        <w:t>et al</w:t>
      </w:r>
      <w:r>
        <w:t>., 2020). Despite advances in assistive devices, laws</w:t>
      </w:r>
      <w:r w:rsidR="00D7449E">
        <w:t>,</w:t>
      </w:r>
      <w:r>
        <w:t xml:space="preserve"> and technology </w:t>
      </w:r>
      <w:sdt>
        <w:sdtPr>
          <w:tag w:val="goog_rdk_16"/>
          <w:id w:val="279000819"/>
        </w:sdtPr>
        <w:sdtContent>
          <w:r w:rsidR="009566EB">
            <w:t>to aid</w:t>
          </w:r>
        </w:sdtContent>
      </w:sdt>
      <w:r>
        <w:t xml:space="preserve"> daily activities, people with mobility disabilities continue to face barriers in </w:t>
      </w:r>
      <w:sdt>
        <w:sdtPr>
          <w:tag w:val="goog_rdk_17"/>
          <w:id w:val="1268114057"/>
        </w:sdtPr>
        <w:sdtContent/>
      </w:sdt>
      <w:r w:rsidR="00EA0A91">
        <w:t>utilizing</w:t>
      </w:r>
      <w:r>
        <w:t xml:space="preserve"> electrical devices, reducing their capacity to live independently.</w:t>
      </w:r>
    </w:p>
    <w:p w14:paraId="000000BD" w14:textId="1561A858" w:rsidR="00CF1CCF" w:rsidRDefault="00C029D6" w:rsidP="00C029D6">
      <w:pPr>
        <w:spacing w:line="480" w:lineRule="auto"/>
        <w:ind w:firstLine="720"/>
      </w:pPr>
      <w:r>
        <w:t>Accessible housing design features can significantly</w:t>
      </w:r>
      <w:sdt>
        <w:sdtPr>
          <w:tag w:val="goog_rdk_14"/>
          <w:id w:val="124510291"/>
        </w:sdtPr>
        <w:sdtContent/>
      </w:sdt>
      <w:r>
        <w:t xml:space="preserve"> increase the independence of people with mobility</w:t>
      </w:r>
      <w:r w:rsidR="007220DB">
        <w:t xml:space="preserve">-related </w:t>
      </w:r>
      <w:r>
        <w:t>disabilities within their homes. Over the years</w:t>
      </w:r>
      <w:r w:rsidR="009074BA">
        <w:t>,</w:t>
      </w:r>
      <w:r>
        <w:t xml:space="preserve"> various solutions have been developed to assist individuals with mobility impairments </w:t>
      </w:r>
      <w:r w:rsidR="00E16C72">
        <w:t>control</w:t>
      </w:r>
      <w:r>
        <w:t xml:space="preserve"> household devices, including voice-activated systems and </w:t>
      </w:r>
      <w:sdt>
        <w:sdtPr>
          <w:tag w:val="goog_rdk_19"/>
          <w:id w:val="-1145737659"/>
        </w:sdtPr>
        <w:sdtContent/>
      </w:sdt>
      <w:r w:rsidR="00BE1EA9">
        <w:t>a</w:t>
      </w:r>
      <w:r>
        <w:t>ugmented or mixed</w:t>
      </w:r>
      <w:r w:rsidR="007220DB">
        <w:t>-</w:t>
      </w:r>
      <w:r>
        <w:t xml:space="preserve">reality smart glasses (Zhou K. </w:t>
      </w:r>
      <w:r>
        <w:rPr>
          <w:i/>
        </w:rPr>
        <w:t>et al</w:t>
      </w:r>
      <w:r>
        <w:t xml:space="preserve">., 2023). Despite their potential, these technologies are not yet ready to be </w:t>
      </w:r>
      <w:r w:rsidR="009A4C30">
        <w:t xml:space="preserve">used </w:t>
      </w:r>
      <w:r>
        <w:t>wide</w:t>
      </w:r>
      <w:r w:rsidR="00A10633">
        <w:t>ly</w:t>
      </w:r>
      <w:r>
        <w:t xml:space="preserve"> within this group due to several challenges. Voice-activated systems, for instance, often underperform in noisy environments, making them unreliable in busy or public settings. </w:t>
      </w:r>
      <w:sdt>
        <w:sdtPr>
          <w:tag w:val="goog_rdk_20"/>
          <w:id w:val="-652213416"/>
        </w:sdtPr>
        <w:sdtContent/>
      </w:sdt>
      <w:r w:rsidR="006E4303">
        <w:t>T</w:t>
      </w:r>
      <w:r>
        <w:t xml:space="preserve">hey are </w:t>
      </w:r>
      <w:r w:rsidR="006E4303">
        <w:t xml:space="preserve">additionally </w:t>
      </w:r>
      <w:r>
        <w:t xml:space="preserve">unsuitable for environments where quiet is </w:t>
      </w:r>
      <w:r w:rsidR="00A10633">
        <w:t>required</w:t>
      </w:r>
      <w:r>
        <w:t>, such as a baby’s room or a shared living space. While smart glasses provide a hands-free solution, they</w:t>
      </w:r>
      <w:sdt>
        <w:sdtPr>
          <w:tag w:val="goog_rdk_21"/>
          <w:id w:val="-855957219"/>
        </w:sdtPr>
        <w:sdtContent/>
      </w:sdt>
      <w:r>
        <w:t xml:space="preserve"> </w:t>
      </w:r>
      <w:r w:rsidR="00AE4BBF">
        <w:t xml:space="preserve">also </w:t>
      </w:r>
      <w:r>
        <w:t xml:space="preserve">come with drawbacks, such as high costs and discomfort </w:t>
      </w:r>
      <w:sdt>
        <w:sdtPr>
          <w:tag w:val="goog_rdk_22"/>
          <w:id w:val="1289555654"/>
        </w:sdtPr>
        <w:sdtContent/>
      </w:sdt>
      <w:r>
        <w:t xml:space="preserve">when worn for extended periods, which limits their practicality for </w:t>
      </w:r>
      <w:sdt>
        <w:sdtPr>
          <w:tag w:val="goog_rdk_23"/>
          <w:id w:val="1750000244"/>
        </w:sdtPr>
        <w:sdtContent/>
      </w:sdt>
      <w:r>
        <w:t xml:space="preserve">long-term, </w:t>
      </w:r>
      <w:r w:rsidR="00AE4BBF">
        <w:t>everyday</w:t>
      </w:r>
      <w:r>
        <w:t xml:space="preserve"> use. </w:t>
      </w:r>
    </w:p>
    <w:p w14:paraId="4340676F" w14:textId="4D4A6813" w:rsidR="00A35112" w:rsidRDefault="00E308C4">
      <w:pPr>
        <w:spacing w:line="480" w:lineRule="auto"/>
        <w:ind w:firstLine="720"/>
      </w:pPr>
      <w:r>
        <w:t xml:space="preserve">As for the </w:t>
      </w:r>
      <w:sdt>
        <w:sdtPr>
          <w:tag w:val="goog_rdk_24"/>
          <w:id w:val="-488645066"/>
        </w:sdtPr>
        <w:sdtContent>
          <w:r w:rsidR="00892741">
            <w:t xml:space="preserve">use of </w:t>
          </w:r>
        </w:sdtContent>
      </w:sdt>
      <w:r>
        <w:t>gestur</w:t>
      </w:r>
      <w:r w:rsidR="00892741">
        <w:t>es</w:t>
      </w:r>
      <w:r>
        <w:t xml:space="preserve">, many existing gesture-based control systems rely on specialized hardware and sensors, </w:t>
      </w:r>
      <w:sdt>
        <w:sdtPr>
          <w:tag w:val="goog_rdk_25"/>
          <w:id w:val="-44601386"/>
        </w:sdtPr>
        <w:sdtContent/>
      </w:sdt>
      <w:r w:rsidR="00892741">
        <w:t>which</w:t>
      </w:r>
      <w:r w:rsidR="00A10633">
        <w:t xml:space="preserve"> are </w:t>
      </w:r>
      <w:r w:rsidR="00892741" w:rsidRPr="00892741">
        <w:t>often effective</w:t>
      </w:r>
      <w:r w:rsidR="00A10633">
        <w:t xml:space="preserve"> but also </w:t>
      </w:r>
      <w:r w:rsidR="00892741" w:rsidRPr="00892741">
        <w:t>expensive, bulky</w:t>
      </w:r>
      <w:r>
        <w:t xml:space="preserve">, and cumbersome to use and maintain. </w:t>
      </w:r>
      <w:r w:rsidR="00D7449E">
        <w:t xml:space="preserve">Several associated research initiatives </w:t>
      </w:r>
      <w:r w:rsidR="00DF530D" w:rsidRPr="00EA631E">
        <w:t xml:space="preserve">are: “AR Smart Home: A Smart Appliance Controller Using Augmented Reality Technology and a Gesture Recognizer” (Inomata </w:t>
      </w:r>
      <w:r w:rsidR="00DF530D" w:rsidRPr="0094572C">
        <w:rPr>
          <w:i/>
          <w:iCs/>
        </w:rPr>
        <w:t>et al</w:t>
      </w:r>
      <w:r w:rsidR="00DF530D" w:rsidRPr="00EA631E">
        <w:t>.</w:t>
      </w:r>
      <w:r w:rsidR="0094572C">
        <w:t>,</w:t>
      </w:r>
      <w:r w:rsidR="00DF530D">
        <w:t xml:space="preserve"> 2020</w:t>
      </w:r>
      <w:r w:rsidR="00DF530D" w:rsidRPr="00EA631E">
        <w:t xml:space="preserve">), </w:t>
      </w:r>
      <w:r w:rsidR="00D7449E">
        <w:t>which requires an AR device</w:t>
      </w:r>
      <w:r w:rsidR="00DF530D">
        <w:t>,</w:t>
      </w:r>
      <w:r w:rsidR="00DF530D" w:rsidRPr="00EA631E">
        <w:t xml:space="preserve"> and “Magic Ring: A self-contained gesture input device on the finger” (Jing </w:t>
      </w:r>
      <w:r w:rsidR="00DF530D" w:rsidRPr="0094572C">
        <w:rPr>
          <w:i/>
          <w:iCs/>
        </w:rPr>
        <w:t>et al</w:t>
      </w:r>
      <w:r w:rsidR="00DF530D" w:rsidRPr="00EA631E">
        <w:t>.</w:t>
      </w:r>
      <w:r w:rsidR="0094572C">
        <w:t>,</w:t>
      </w:r>
      <w:r w:rsidR="00DF530D">
        <w:t xml:space="preserve"> 2013</w:t>
      </w:r>
      <w:r w:rsidR="00DF530D" w:rsidRPr="00EA631E">
        <w:t xml:space="preserve">), which requires the user to wear a </w:t>
      </w:r>
      <w:r w:rsidR="00A35112">
        <w:t xml:space="preserve">specially designed </w:t>
      </w:r>
      <w:r w:rsidR="00DF530D" w:rsidRPr="00EA631E">
        <w:t xml:space="preserve">ring. </w:t>
      </w:r>
      <w:r w:rsidR="00A35112">
        <w:t xml:space="preserve">These limitations prevent widespread adoption, particularly for individuals seeking affordable and convenient solutions to </w:t>
      </w:r>
      <w:sdt>
        <w:sdtPr>
          <w:tag w:val="goog_rdk_26"/>
          <w:id w:val="-1700398463"/>
        </w:sdtPr>
        <w:sdtContent/>
      </w:sdt>
      <w:r w:rsidR="00A35112">
        <w:t xml:space="preserve">increase their independence. As a result, there is a growing need for more user-friendly, intuitive, and cost-effective approaches to overcome these barriers and provide greater accessibility in daily device control (Chang </w:t>
      </w:r>
      <w:r w:rsidR="00A35112">
        <w:rPr>
          <w:i/>
        </w:rPr>
        <w:t>et al</w:t>
      </w:r>
      <w:r w:rsidR="00A35112">
        <w:t>., 2022).</w:t>
      </w:r>
      <w:r w:rsidR="00DF530D">
        <w:t xml:space="preserve"> </w:t>
      </w:r>
    </w:p>
    <w:p w14:paraId="000000C1" w14:textId="35E083AF" w:rsidR="00CF1CCF" w:rsidRDefault="00FD058B">
      <w:pPr>
        <w:spacing w:line="480" w:lineRule="auto"/>
        <w:ind w:firstLine="720"/>
      </w:pPr>
      <w:r w:rsidRPr="00FD058B">
        <w:t xml:space="preserve">Creating an intuitive system that enables device control through pointing gestures using a cost-effective, fixed-mounted camera could greatly assist those with mobility challenges. For instance, corner-mounted cameras would allow a wheelchair user to move around a room and switch on lights using gestures—an installation that is likely both simple and inexpensive. </w:t>
      </w:r>
      <w:r w:rsidR="00484D80">
        <w:t>Our</w:t>
      </w:r>
      <w:r w:rsidRPr="00FD058B">
        <w:t xml:space="preserve"> </w:t>
      </w:r>
      <w:r>
        <w:t>praxis</w:t>
      </w:r>
      <w:r w:rsidRPr="00FD058B">
        <w:t xml:space="preserve"> introduces a machine learning system that serves as the core feature for device control, </w:t>
      </w:r>
      <w:r w:rsidR="009671B4">
        <w:t>identifying the device that the user points at</w:t>
      </w:r>
      <w:r w:rsidRPr="00FD058B">
        <w:t xml:space="preserve">. The configuration is tailored for environments containing indoor objects and has been tested with simulated data for a seated user’s pointing gesture. The machine learning system processes video feeds that track the user’s movements, </w:t>
      </w:r>
      <w:r>
        <w:t>detect</w:t>
      </w:r>
      <w:r w:rsidRPr="00FD058B">
        <w:t xml:space="preserve"> their intent to operate </w:t>
      </w:r>
      <w:r w:rsidRPr="00FD058B">
        <w:lastRenderedPageBreak/>
        <w:t xml:space="preserve">devices by pointing at them and </w:t>
      </w:r>
      <w:r w:rsidR="00446840">
        <w:t xml:space="preserve">potentially </w:t>
      </w:r>
      <w:r w:rsidRPr="00FD058B">
        <w:t>generate corresponding commands for the devices to execute</w:t>
      </w:r>
      <w:r w:rsidR="00D67D30">
        <w:rPr>
          <w:rStyle w:val="FootnoteReference"/>
        </w:rPr>
        <w:footnoteReference w:id="1"/>
      </w:r>
      <w:r>
        <w:t>.</w:t>
      </w:r>
    </w:p>
    <w:p w14:paraId="30119FF7" w14:textId="77777777" w:rsidR="002E7721" w:rsidRDefault="00C12284" w:rsidP="002E7721">
      <w:pPr>
        <w:keepNext/>
        <w:spacing w:line="480" w:lineRule="auto"/>
        <w:ind w:firstLine="720"/>
      </w:pPr>
      <w:r>
        <w:t>O</w:t>
      </w:r>
      <w:r w:rsidR="0084408D" w:rsidRPr="0084408D">
        <w:t>ur proposed machine learning system can establish a foundation for future touchless device controls in other environments</w:t>
      </w:r>
      <w:r w:rsidR="0084408D">
        <w:t xml:space="preserve"> like elevator</w:t>
      </w:r>
      <w:r>
        <w:t>s, pedestrian</w:t>
      </w:r>
      <w:r w:rsidR="0084408D">
        <w:t xml:space="preserve">, or parking lot push buttons (see Figure </w:t>
      </w:r>
      <w:r w:rsidR="00375CFB">
        <w:t>1</w:t>
      </w:r>
      <w:r w:rsidR="0084408D">
        <w:t xml:space="preserve">). </w:t>
      </w:r>
      <w:sdt>
        <w:sdtPr>
          <w:tag w:val="goog_rdk_34"/>
          <w:id w:val="1625266792"/>
        </w:sdtPr>
        <w:sdtContent>
          <w:r>
            <w:t>In the future</w:t>
          </w:r>
          <w:r w:rsidR="003546A7">
            <w:t>, our project aims to provide machine learning tools to develop a more accessible and independent world</w:t>
          </w:r>
          <w:r w:rsidR="0084408D" w:rsidRPr="0084408D">
            <w:t>.</w:t>
          </w:r>
        </w:sdtContent>
      </w:sdt>
      <w:r w:rsidR="0084408D">
        <w:rPr>
          <w:noProof/>
        </w:rPr>
        <mc:AlternateContent>
          <mc:Choice Requires="wps">
            <w:drawing>
              <wp:inline distT="0" distB="0" distL="0" distR="0" wp14:anchorId="4DD5918D" wp14:editId="2FD12C5F">
                <wp:extent cx="5184648" cy="1197864"/>
                <wp:effectExtent l="0" t="0" r="0" b="0"/>
                <wp:docPr id="1853261303" name="Rectangle 1853261303"/>
                <wp:cNvGraphicFramePr/>
                <a:graphic xmlns:a="http://schemas.openxmlformats.org/drawingml/2006/main">
                  <a:graphicData uri="http://schemas.microsoft.com/office/word/2010/wordprocessingShape">
                    <wps:wsp>
                      <wps:cNvSpPr/>
                      <wps:spPr>
                        <a:xfrm>
                          <a:off x="0" y="0"/>
                          <a:ext cx="5184648" cy="1197864"/>
                        </a:xfrm>
                        <a:prstGeom prst="rect">
                          <a:avLst/>
                        </a:prstGeom>
                        <a:solidFill>
                          <a:srgbClr val="FFFFFF"/>
                        </a:solidFill>
                        <a:ln>
                          <a:noFill/>
                        </a:ln>
                      </wps:spPr>
                      <wps:txbx>
                        <w:txbxContent>
                          <w:p w14:paraId="792DCAB9" w14:textId="77777777" w:rsidR="003C2953" w:rsidRDefault="007E5AF5" w:rsidP="003C2953">
                            <w:pPr>
                              <w:keepNext/>
                              <w:jc w:val="center"/>
                              <w:textDirection w:val="btLr"/>
                            </w:pPr>
                            <w:r>
                              <w:rPr>
                                <w:noProof/>
                              </w:rPr>
                              <w:drawing>
                                <wp:inline distT="0" distB="0" distL="0" distR="0" wp14:anchorId="23C29AC2" wp14:editId="27DA546F">
                                  <wp:extent cx="4105656" cy="1289304"/>
                                  <wp:effectExtent l="0" t="0" r="0" b="635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05656" cy="1289304"/>
                                          </a:xfrm>
                                          <a:prstGeom prst="rect">
                                            <a:avLst/>
                                          </a:prstGeom>
                                        </pic:spPr>
                                      </pic:pic>
                                    </a:graphicData>
                                  </a:graphic>
                                </wp:inline>
                              </w:drawing>
                            </w:r>
                          </w:p>
                          <w:p w14:paraId="6CC705E7" w14:textId="5D92EB10" w:rsidR="003C2953" w:rsidRDefault="003C2953" w:rsidP="003C2953">
                            <w:pPr>
                              <w:pStyle w:val="Caption"/>
                              <w:jc w:val="center"/>
                            </w:pPr>
                          </w:p>
                          <w:p w14:paraId="0CDAEE34" w14:textId="62D3FA14" w:rsidR="0011031E" w:rsidRDefault="0011031E" w:rsidP="0011031E">
                            <w:pPr>
                              <w:keepNext/>
                              <w:jc w:val="center"/>
                              <w:textDirection w:val="btLr"/>
                            </w:pPr>
                          </w:p>
                          <w:p w14:paraId="45F0EB4D" w14:textId="70630B03" w:rsidR="0011031E" w:rsidRDefault="0011031E" w:rsidP="00CD4BC3">
                            <w:pPr>
                              <w:pStyle w:val="Caption"/>
                            </w:pPr>
                            <w:r>
                              <w:t xml:space="preserve"> </w:t>
                            </w:r>
                          </w:p>
                          <w:p w14:paraId="5C052D54" w14:textId="4F70D36A" w:rsidR="00CF1CCF" w:rsidRDefault="00CF1CCF" w:rsidP="0011031E">
                            <w:pPr>
                              <w:spacing w:after="240"/>
                              <w:textDirection w:val="btLr"/>
                            </w:pPr>
                          </w:p>
                        </w:txbxContent>
                      </wps:txbx>
                      <wps:bodyPr spcFirstLastPara="1" wrap="square" lIns="91425" tIns="45700" rIns="91425" bIns="45700" anchor="t" anchorCtr="0" upright="1">
                        <a:noAutofit/>
                      </wps:bodyPr>
                    </wps:wsp>
                  </a:graphicData>
                </a:graphic>
              </wp:inline>
            </w:drawing>
          </mc:Choice>
          <mc:Fallback>
            <w:pict>
              <v:rect w14:anchorId="4DD5918D" id="Rectangle 1853261303" o:spid="_x0000_s1026" style="width:408.25pt;height:9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" stroked="f">
                <v:textbox inset="2.53958mm,1.2694mm,2.53958mm,1.2694mm">
                  <w:txbxContent>
                    <w:p w14:paraId="792DCAB9" w14:textId="77777777" w:rsidR="003C2953" w:rsidRDefault="007E5AF5" w:rsidP="003C2953">
                      <w:pPr>
                        <w:keepNext/>
                        <w:jc w:val="center"/>
                        <w:textDirection w:val="btLr"/>
                      </w:pPr>
                      <w:r>
                        <w:rPr>
                          <w:noProof/>
                        </w:rPr>
                        <w:drawing>
                          <wp:inline distT="0" distB="0" distL="0" distR="0" wp14:anchorId="23C29AC2" wp14:editId="27DA546F">
                            <wp:extent cx="4105656" cy="1289304"/>
                            <wp:effectExtent l="0" t="0" r="0" b="6350"/>
                            <wp:docPr id="907883001" name="Picture 7" descr="A yellow butto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3001" name="Picture 7" descr="A yellow button on a po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05656" cy="1289304"/>
                                    </a:xfrm>
                                    <a:prstGeom prst="rect">
                                      <a:avLst/>
                                    </a:prstGeom>
                                  </pic:spPr>
                                </pic:pic>
                              </a:graphicData>
                            </a:graphic>
                          </wp:inline>
                        </w:drawing>
                      </w:r>
                    </w:p>
                    <w:p w14:paraId="6CC705E7" w14:textId="5D92EB10" w:rsidR="003C2953" w:rsidRDefault="003C2953" w:rsidP="003C2953">
                      <w:pPr>
                        <w:pStyle w:val="Caption"/>
                        <w:jc w:val="center"/>
                      </w:pPr>
                    </w:p>
                    <w:p w14:paraId="0CDAEE34" w14:textId="62D3FA14" w:rsidR="0011031E" w:rsidRDefault="0011031E" w:rsidP="0011031E">
                      <w:pPr>
                        <w:keepNext/>
                        <w:jc w:val="center"/>
                        <w:textDirection w:val="btLr"/>
                      </w:pPr>
                    </w:p>
                    <w:p w14:paraId="45F0EB4D" w14:textId="70630B03" w:rsidR="0011031E" w:rsidRDefault="0011031E" w:rsidP="00CD4BC3">
                      <w:pPr>
                        <w:pStyle w:val="Caption"/>
                      </w:pPr>
                      <w:r>
                        <w:t xml:space="preserve"> </w:t>
                      </w:r>
                    </w:p>
                    <w:p w14:paraId="5C052D54" w14:textId="4F70D36A" w:rsidR="00CF1CCF" w:rsidRDefault="00CF1CCF" w:rsidP="0011031E">
                      <w:pPr>
                        <w:spacing w:after="240"/>
                        <w:textDirection w:val="btLr"/>
                      </w:pPr>
                    </w:p>
                  </w:txbxContent>
                </v:textbox>
                <w10:anchorlock/>
              </v:rect>
            </w:pict>
          </mc:Fallback>
        </mc:AlternateContent>
      </w:r>
    </w:p>
    <w:p w14:paraId="4AEA2B6B" w14:textId="208EB156" w:rsidR="00ED76CF" w:rsidRDefault="002E7721" w:rsidP="002E7721">
      <w:pPr>
        <w:pStyle w:val="Caption"/>
        <w:jc w:val="center"/>
      </w:pPr>
      <w:bookmarkStart w:id="9" w:name="_Toc197272709"/>
      <w:r>
        <w:t xml:space="preserve">Figure </w:t>
      </w:r>
      <w:fldSimple w:instr=" SEQ Figure \* ARABIC ">
        <w:r w:rsidR="008B7CD8">
          <w:rPr>
            <w:noProof/>
          </w:rPr>
          <w:t>1</w:t>
        </w:r>
      </w:fldSimple>
      <w:r>
        <w:t>. Potential Applications</w:t>
      </w:r>
      <w:bookmarkEnd w:id="9"/>
    </w:p>
    <w:p w14:paraId="000000C5" w14:textId="77777777" w:rsidR="00CF1CCF" w:rsidRDefault="00E308C4">
      <w:pPr>
        <w:pStyle w:val="Heading2"/>
      </w:pPr>
      <w:bookmarkStart w:id="10" w:name="_Toc197272611"/>
      <w:r>
        <w:t>1.2 Research Motivation</w:t>
      </w:r>
      <w:bookmarkEnd w:id="10"/>
    </w:p>
    <w:p w14:paraId="000000C6" w14:textId="77777777" w:rsidR="00CF1CCF" w:rsidRDefault="00000000">
      <w:pPr>
        <w:spacing w:line="480" w:lineRule="auto"/>
        <w:ind w:firstLine="720"/>
      </w:pPr>
      <w:sdt>
        <w:sdtPr>
          <w:tag w:val="goog_rdk_35"/>
          <w:id w:val="-1689207471"/>
        </w:sdtPr>
        <w:sdtContent/>
      </w:sdt>
      <w:r w:rsidR="00E308C4">
        <w:t xml:space="preserve"> The motivation behind this research arises from the persistent challenges faced by individuals with mobility impairments, particularly wheelchair users, in controlling household devices. While offering a degree of autonomy, existing solutions like voice-activated systems and smart glasses have notable limitations, such as reduced effectiveness in noisy environments, physical discomfort, and high costs. Additionally, hardware-dependent systems, such as those utilizing specialized sensors, are often expensive and cumbersome, further restricting accessibility. </w:t>
      </w:r>
    </w:p>
    <w:p w14:paraId="000000C7" w14:textId="5C20E71B" w:rsidR="00CF1CCF" w:rsidRDefault="00E308C4">
      <w:pPr>
        <w:spacing w:line="480" w:lineRule="auto"/>
        <w:ind w:firstLine="720"/>
      </w:pPr>
      <w:r>
        <w:lastRenderedPageBreak/>
        <w:t>We need more natural, intuitive, and affordable solutions that enable individuals with mobility impairments to interact seamlessly with devices. Gesture recogniti</w:t>
      </w:r>
      <w:sdt>
        <w:sdtPr>
          <w:tag w:val="goog_rdk_36"/>
          <w:id w:val="-2047286418"/>
        </w:sdtPr>
        <w:sdtContent/>
      </w:sdt>
      <w:r>
        <w:t>on</w:t>
      </w:r>
      <w:r w:rsidR="00254D80">
        <w:t>,</w:t>
      </w:r>
      <w:r w:rsidR="0084408D">
        <w:t xml:space="preserve"> </w:t>
      </w:r>
      <w:r>
        <w:t xml:space="preserve">especially through pointing direction, offers a promising alternative. However, research on the visual interpretation of 3D pointing gestures is still limited (Nakamura </w:t>
      </w:r>
      <w:r>
        <w:rPr>
          <w:i/>
        </w:rPr>
        <w:t>et al</w:t>
      </w:r>
      <w:r>
        <w:t xml:space="preserve">., 2023). To bridge this gap, this study seeks to develop a machine-learning model that leverages standard RGB cameras for 3D pointing recognition to provide </w:t>
      </w:r>
      <w:sdt>
        <w:sdtPr>
          <w:tag w:val="goog_rdk_37"/>
          <w:id w:val="331811423"/>
        </w:sdtPr>
        <w:sdtContent/>
      </w:sdt>
      <w:r>
        <w:t>a</w:t>
      </w:r>
      <w:r w:rsidR="00084DDE">
        <w:t xml:space="preserve">n effective </w:t>
      </w:r>
      <w:r>
        <w:t xml:space="preserve">and cost-effective </w:t>
      </w:r>
      <w:r w:rsidR="00084DDE" w:rsidRPr="00084DDE">
        <w:t xml:space="preserve">mechanism </w:t>
      </w:r>
      <w:r w:rsidR="00254D80">
        <w:t>for</w:t>
      </w:r>
      <w:r w:rsidR="00084DDE" w:rsidRPr="00084DDE">
        <w:t xml:space="preserve"> interpret</w:t>
      </w:r>
      <w:r w:rsidR="00254D80">
        <w:t>ing</w:t>
      </w:r>
      <w:r w:rsidR="00084DDE" w:rsidRPr="00084DDE">
        <w:t xml:space="preserve"> these gestures</w:t>
      </w:r>
      <w:r>
        <w:t>.</w:t>
      </w:r>
    </w:p>
    <w:p w14:paraId="000000C8" w14:textId="7A06BEA3" w:rsidR="00CF1CCF" w:rsidRDefault="00E308C4">
      <w:pPr>
        <w:pStyle w:val="Heading2"/>
      </w:pPr>
      <w:bookmarkStart w:id="11" w:name="_Toc197272612"/>
      <w:r>
        <w:t>1.</w:t>
      </w:r>
      <w:r w:rsidR="00254D80">
        <w:t>3</w:t>
      </w:r>
      <w:r>
        <w:t xml:space="preserve"> Problem Statement</w:t>
      </w:r>
      <w:bookmarkEnd w:id="11"/>
    </w:p>
    <w:p w14:paraId="000000C9" w14:textId="1FB607E3" w:rsidR="00CF1CCF" w:rsidRDefault="00E308C4">
      <w:pPr>
        <w:spacing w:line="480" w:lineRule="auto"/>
        <w:ind w:firstLine="720"/>
        <w:rPr>
          <w:b/>
          <w:i/>
        </w:rPr>
      </w:pPr>
      <w:r>
        <w:rPr>
          <w:i/>
        </w:rPr>
        <w:t>Individuals</w:t>
      </w:r>
      <w:r w:rsidR="006D663D">
        <w:rPr>
          <w:i/>
        </w:rPr>
        <w:t xml:space="preserve"> with mobility impairment </w:t>
      </w:r>
      <w:r>
        <w:rPr>
          <w:i/>
        </w:rPr>
        <w:t xml:space="preserve">often face challenges accessing electrical devices, so approximately 35% of U.S. housing units may need </w:t>
      </w:r>
      <w:r w:rsidR="006D663D">
        <w:rPr>
          <w:i/>
        </w:rPr>
        <w:t>modifications</w:t>
      </w:r>
      <w:r>
        <w:rPr>
          <w:i/>
        </w:rPr>
        <w:t xml:space="preserve"> to meet the accessibility requirements of the</w:t>
      </w:r>
      <w:r w:rsidR="006D663D">
        <w:rPr>
          <w:i/>
        </w:rPr>
        <w:t>se</w:t>
      </w:r>
      <w:r>
        <w:rPr>
          <w:i/>
        </w:rPr>
        <w:t xml:space="preserve"> devices (U.S. Department of Housing and Urban Development, n.d., 2015).</w:t>
      </w:r>
    </w:p>
    <w:p w14:paraId="000000CA" w14:textId="0978714E" w:rsidR="00CF1CCF" w:rsidRDefault="00E308C4">
      <w:pPr>
        <w:spacing w:line="480" w:lineRule="auto"/>
        <w:ind w:firstLine="720"/>
        <w:rPr>
          <w:b/>
        </w:rPr>
      </w:pPr>
      <w:r>
        <w:t xml:space="preserve">Even in places that comply with the Americans with Disabilities Act (ADA), individuals using wheelchairs often </w:t>
      </w:r>
      <w:r w:rsidR="00724BC6">
        <w:t>ne</w:t>
      </w:r>
      <w:r>
        <w:t>ed to stretch to reach electrical switches. </w:t>
      </w:r>
      <w:r w:rsidR="00084DDE" w:rsidRPr="00084DDE">
        <w:t xml:space="preserve">Furthermore, assistive devices </w:t>
      </w:r>
      <w:r w:rsidR="00724BC6">
        <w:t>such as</w:t>
      </w:r>
      <w:r w:rsidR="00084DDE" w:rsidRPr="00084DDE">
        <w:t xml:space="preserve"> canes, </w:t>
      </w:r>
      <w:r w:rsidR="00207108">
        <w:t>smar</w:t>
      </w:r>
      <w:r w:rsidR="00084DDE" w:rsidRPr="00084DDE">
        <w:t>t eyewear, or mechanical mo</w:t>
      </w:r>
      <w:r w:rsidR="00207108">
        <w:t>bility</w:t>
      </w:r>
      <w:r w:rsidR="00084DDE" w:rsidRPr="00084DDE">
        <w:t xml:space="preserve"> aids can be </w:t>
      </w:r>
      <w:r w:rsidR="00207108">
        <w:t>expensive</w:t>
      </w:r>
      <w:r w:rsidR="00084DDE" w:rsidRPr="00084DDE">
        <w:t xml:space="preserve"> and </w:t>
      </w:r>
      <w:r w:rsidR="00207108">
        <w:t>hard</w:t>
      </w:r>
      <w:r w:rsidR="00084DDE" w:rsidRPr="00084DDE">
        <w:t xml:space="preserve"> to maintain.</w:t>
      </w:r>
      <w:r>
        <w:tab/>
      </w:r>
    </w:p>
    <w:p w14:paraId="000000CB" w14:textId="77777777" w:rsidR="00CF1CCF" w:rsidRDefault="00E308C4">
      <w:pPr>
        <w:pStyle w:val="Heading2"/>
      </w:pPr>
      <w:bookmarkStart w:id="12" w:name="_Toc197272613"/>
      <w:r>
        <w:t>1.4 Thesis Statement</w:t>
      </w:r>
      <w:bookmarkEnd w:id="12"/>
    </w:p>
    <w:p w14:paraId="000000CC" w14:textId="035930F4" w:rsidR="00CF1CCF" w:rsidRDefault="00E308C4">
      <w:pPr>
        <w:spacing w:line="480" w:lineRule="auto"/>
        <w:ind w:firstLine="720"/>
        <w:rPr>
          <w:i/>
        </w:rPr>
      </w:pPr>
      <w:r>
        <w:rPr>
          <w:i/>
        </w:rPr>
        <w:t>A t</w:t>
      </w:r>
      <w:r w:rsidR="006B388D">
        <w:rPr>
          <w:i/>
        </w:rPr>
        <w:t>hree</w:t>
      </w:r>
      <w:r>
        <w:rPr>
          <w:i/>
        </w:rPr>
        <w:t>-stage classification system is needed to identify the electrical devices a wheelchair user points at, enabling touchless device control and enhancing accessibility.</w:t>
      </w:r>
    </w:p>
    <w:p w14:paraId="000000CD" w14:textId="2158ADE7" w:rsidR="00CF1CCF" w:rsidRDefault="00E308C4" w:rsidP="00A60B91">
      <w:pPr>
        <w:spacing w:line="480" w:lineRule="auto"/>
        <w:ind w:firstLine="720"/>
        <w:rPr>
          <w:b/>
        </w:rPr>
      </w:pPr>
      <w:bookmarkStart w:id="13" w:name="_heading=h.26in1rg" w:colFirst="0" w:colLast="0"/>
      <w:bookmarkEnd w:id="13"/>
      <w:r>
        <w:t xml:space="preserve">The main </w:t>
      </w:r>
      <w:r w:rsidR="00666A5D">
        <w:t xml:space="preserve">output of this </w:t>
      </w:r>
      <w:r>
        <w:t xml:space="preserve">research is a </w:t>
      </w:r>
      <w:r w:rsidR="00FC169A">
        <w:t>vector alignment model (Stage-3)</w:t>
      </w:r>
      <w:r>
        <w:t xml:space="preserve"> developed in Python to improve accessibility for </w:t>
      </w:r>
      <w:r w:rsidR="00FC169A">
        <w:t>mobility-impaired</w:t>
      </w:r>
      <w:r w:rsidR="00666A5D" w:rsidRPr="00666A5D">
        <w:t xml:space="preserve"> users and support integrators </w:t>
      </w:r>
      <w:r w:rsidR="00666A5D" w:rsidRPr="00666A5D">
        <w:lastRenderedPageBreak/>
        <w:t>and developers in further improving accessibilit</w:t>
      </w:r>
      <w:r w:rsidR="00666A5D">
        <w:t>y</w:t>
      </w:r>
      <w:r>
        <w:t xml:space="preserve">. </w:t>
      </w:r>
      <w:sdt>
        <w:sdtPr>
          <w:tag w:val="goog_rdk_46"/>
          <w:id w:val="-968353233"/>
        </w:sdtPr>
        <w:sdtContent/>
      </w:sdt>
      <w:r w:rsidR="00666A5D">
        <w:t>Our</w:t>
      </w:r>
      <w:r>
        <w:t xml:space="preserve"> research </w:t>
      </w:r>
      <w:r w:rsidR="00C20AB1">
        <w:t>enables</w:t>
      </w:r>
      <w:r>
        <w:t xml:space="preserve"> a </w:t>
      </w:r>
      <w:r w:rsidR="00C20AB1">
        <w:t>future</w:t>
      </w:r>
      <w:r>
        <w:t xml:space="preserve"> classification system</w:t>
      </w:r>
      <w:sdt>
        <w:sdtPr>
          <w:tag w:val="goog_rdk_47"/>
          <w:id w:val="109704505"/>
        </w:sdtPr>
        <w:sdtContent/>
      </w:sdt>
      <w:r>
        <w:t xml:space="preserve"> </w:t>
      </w:r>
      <w:r w:rsidR="00C93899" w:rsidRPr="00C93899">
        <w:t xml:space="preserve">capable of identifying </w:t>
      </w:r>
      <w:r>
        <w:t xml:space="preserve">electrical devices pointed to by wheelchair users, utilizing DeePoint (Nakamura et al., 2023) and object detection as key machine-learning technologies. </w:t>
      </w:r>
      <w:sdt>
        <w:sdtPr>
          <w:tag w:val="goog_rdk_48"/>
          <w:id w:val="1084039091"/>
        </w:sdtPr>
        <w:sdtContent/>
      </w:sdt>
      <w:r>
        <w:t xml:space="preserve">The methodology involves machine learning, transformers, deep learning, computer vision, and object detection. </w:t>
      </w:r>
    </w:p>
    <w:p w14:paraId="000000CE" w14:textId="77777777" w:rsidR="00CF1CCF" w:rsidRDefault="00E308C4">
      <w:pPr>
        <w:pStyle w:val="Heading2"/>
      </w:pPr>
      <w:bookmarkStart w:id="14" w:name="_Toc197272614"/>
      <w:r>
        <w:t>1.5 Research Objectives</w:t>
      </w:r>
      <w:bookmarkEnd w:id="14"/>
    </w:p>
    <w:p w14:paraId="650B1EAF" w14:textId="73C9A423" w:rsidR="00FC2EFE" w:rsidRDefault="00000000" w:rsidP="00FC2EFE">
      <w:pPr>
        <w:spacing w:line="480" w:lineRule="auto"/>
        <w:ind w:firstLine="720"/>
      </w:pPr>
      <w:sdt>
        <w:sdtPr>
          <w:tag w:val="goog_rdk_49"/>
          <w:id w:val="1492068470"/>
        </w:sdtPr>
        <w:sdtContent>
          <w:r w:rsidR="00E00688">
            <w:t xml:space="preserve">This research primarily aims to create and evaluate a machine-learning model that classifies </w:t>
          </w:r>
          <w:r w:rsidR="00A60B91">
            <w:t>vector alignment</w:t>
          </w:r>
          <w:r w:rsidR="00E00688">
            <w:t xml:space="preserve"> based on pointing gestures, focusing on vector alignment classification performance across different model architectures and various test scenarios</w:t>
          </w:r>
        </w:sdtContent>
      </w:sdt>
      <w:r w:rsidR="00E308C4">
        <w:t xml:space="preserve">. </w:t>
      </w:r>
      <w:sdt>
        <w:sdtPr>
          <w:tag w:val="goog_rdk_50"/>
          <w:id w:val="1525518597"/>
        </w:sdtPr>
        <w:sdtContent/>
      </w:sdt>
      <w:r w:rsidR="00E308C4">
        <w:t>The detailed objectives are as follows</w:t>
      </w:r>
      <w:r w:rsidR="009D5E17">
        <w:t>:</w:t>
      </w:r>
    </w:p>
    <w:p w14:paraId="000000D0" w14:textId="63425BCC" w:rsidR="00CF1CCF" w:rsidRDefault="00E308C4" w:rsidP="00FC2EFE">
      <w:pPr>
        <w:spacing w:line="480" w:lineRule="auto"/>
        <w:ind w:firstLine="720"/>
      </w:pPr>
      <w:r>
        <w:t>1. Examine the viability of a t</w:t>
      </w:r>
      <w:r w:rsidR="00AE7131">
        <w:t>hree</w:t>
      </w:r>
      <w:r>
        <w:t>-stage machine learning classification system that combines pointing direction prediction with object detection features. Evaluate the system's performance using test data to assess its effectiveness and precision.</w:t>
      </w:r>
    </w:p>
    <w:p w14:paraId="000000D1" w14:textId="1E864A26" w:rsidR="00CF1CCF" w:rsidRDefault="00E308C4">
      <w:pPr>
        <w:spacing w:line="480" w:lineRule="auto"/>
        <w:ind w:firstLine="720"/>
      </w:pPr>
      <w:r>
        <w:t>2. Examine how the addition of a new input featur</w:t>
      </w:r>
      <w:sdt>
        <w:sdtPr>
          <w:tag w:val="goog_rdk_51"/>
          <w:id w:val="-1799981217"/>
        </w:sdtPr>
        <w:sdtContent/>
      </w:sdt>
      <w:r>
        <w:t>e</w:t>
      </w:r>
      <w:r w:rsidR="009D5E17">
        <w:t xml:space="preserve"> (particularly</w:t>
      </w:r>
      <w:r>
        <w:t xml:space="preserve"> gaze direction</w:t>
      </w:r>
      <w:r w:rsidR="009D5E17">
        <w:t>) affects</w:t>
      </w:r>
      <w:r>
        <w:t xml:space="preserve"> the proposed classification system's accuracy and efficiency when com</w:t>
      </w:r>
      <w:r w:rsidR="00AE7131">
        <w:t>pare</w:t>
      </w:r>
      <w:r>
        <w:t xml:space="preserve"> to the baseline model.</w:t>
      </w:r>
    </w:p>
    <w:p w14:paraId="000000D2" w14:textId="5ABC41A0" w:rsidR="00CF1CCF" w:rsidRDefault="00E308C4">
      <w:pPr>
        <w:spacing w:line="480" w:lineRule="auto"/>
        <w:ind w:firstLine="720"/>
      </w:pPr>
      <w:r>
        <w:t xml:space="preserve">3. Analyze the impact of using different </w:t>
      </w:r>
      <w:r w:rsidR="00E00688">
        <w:t xml:space="preserve">vectors </w:t>
      </w:r>
      <w:r w:rsidR="009C557C">
        <w:t>alignment</w:t>
      </w:r>
      <w:r>
        <w:t xml:space="preserve"> models as components within the proposed pointing device classification system, comparing their accuracy and efficienc</w:t>
      </w:r>
      <w:sdt>
        <w:sdtPr>
          <w:tag w:val="goog_rdk_52"/>
          <w:id w:val="-120466348"/>
        </w:sdtPr>
        <w:sdtContent/>
      </w:sdt>
      <w:r>
        <w:t>y</w:t>
      </w:r>
      <w:r w:rsidR="00BD211A">
        <w:t>.</w:t>
      </w:r>
      <w:r w:rsidR="00916A00">
        <w:t xml:space="preserve"> </w:t>
      </w:r>
      <w:r w:rsidR="00BD211A">
        <w:t>S</w:t>
      </w:r>
      <w:r w:rsidR="00916A00">
        <w:t>pecifically,</w:t>
      </w:r>
      <w:r>
        <w:t xml:space="preserve"> </w:t>
      </w:r>
      <w:r w:rsidR="00BD211A">
        <w:t>the</w:t>
      </w:r>
      <w:r>
        <w:t xml:space="preserve"> </w:t>
      </w:r>
      <w:r w:rsidR="00BD211A">
        <w:t>study</w:t>
      </w:r>
      <w:r w:rsidR="009D5E17">
        <w:t xml:space="preserve"> will </w:t>
      </w:r>
      <w:r w:rsidR="00BD211A">
        <w:t xml:space="preserve">use </w:t>
      </w:r>
      <w:r w:rsidR="00D5141F">
        <w:t>Transformer</w:t>
      </w:r>
      <w:r w:rsidR="009D5E17">
        <w:t xml:space="preserve"> </w:t>
      </w:r>
      <w:r w:rsidR="00BD211A">
        <w:t>an</w:t>
      </w:r>
      <w:r w:rsidR="009D5E17">
        <w:t xml:space="preserve">d </w:t>
      </w:r>
      <w:r w:rsidR="00D5141F">
        <w:t>MLP</w:t>
      </w:r>
      <w:r w:rsidR="009D5E17">
        <w:t xml:space="preserve"> </w:t>
      </w:r>
      <w:r w:rsidR="00BD211A">
        <w:t>models for comparison.</w:t>
      </w:r>
    </w:p>
    <w:p w14:paraId="000000D3" w14:textId="77777777" w:rsidR="00CF1CCF" w:rsidRDefault="00E308C4">
      <w:pPr>
        <w:pStyle w:val="Heading2"/>
      </w:pPr>
      <w:bookmarkStart w:id="15" w:name="_Toc197272615"/>
      <w:r>
        <w:t>1.6 Research Questions and Hypotheses</w:t>
      </w:r>
      <w:bookmarkEnd w:id="15"/>
    </w:p>
    <w:p w14:paraId="33E84974" w14:textId="77777777" w:rsidR="00D5141F" w:rsidRDefault="00E308C4" w:rsidP="00D5141F">
      <w:pPr>
        <w:spacing w:line="480" w:lineRule="auto"/>
        <w:ind w:firstLine="720"/>
      </w:pPr>
      <w:r>
        <w:t>This study aims to clarify and explain the following three research questions:</w:t>
      </w:r>
    </w:p>
    <w:p w14:paraId="000000D6" w14:textId="7771A4A7" w:rsidR="00CF1CCF" w:rsidRDefault="00E308C4" w:rsidP="00D5141F">
      <w:pPr>
        <w:spacing w:line="480" w:lineRule="auto"/>
        <w:ind w:firstLine="720"/>
      </w:pPr>
      <w:r>
        <w:rPr>
          <w:b/>
        </w:rPr>
        <w:lastRenderedPageBreak/>
        <w:t>RQ</w:t>
      </w:r>
      <w:r w:rsidR="00AE2462">
        <w:rPr>
          <w:b/>
        </w:rPr>
        <w:t>1</w:t>
      </w:r>
      <w:r>
        <w:rPr>
          <w:b/>
        </w:rPr>
        <w:t>:</w:t>
      </w:r>
      <w:r>
        <w:t xml:space="preserve"> </w:t>
      </w:r>
      <w:r w:rsidR="00AC07C8">
        <w:t>Can a classification model effectively assess the alignment between pointing and location vectors to identify the electrical device a user intends to interact</w:t>
      </w:r>
      <w:r w:rsidR="00A33056">
        <w:t>,</w:t>
      </w:r>
      <w:r w:rsidR="00AC07C8">
        <w:t xml:space="preserve"> </w:t>
      </w:r>
      <w:r w:rsidR="00A33056">
        <w:t>thereby</w:t>
      </w:r>
      <w:r w:rsidR="00AC07C8">
        <w:t xml:space="preserve"> enabling touchless control and enhancing accessibility?</w:t>
      </w:r>
    </w:p>
    <w:p w14:paraId="1658BD09" w14:textId="679B6590" w:rsidR="00AE2462" w:rsidRDefault="00AE2462" w:rsidP="00AE2462">
      <w:pPr>
        <w:spacing w:line="480" w:lineRule="auto"/>
        <w:ind w:firstLine="720"/>
      </w:pPr>
      <w:r>
        <w:rPr>
          <w:b/>
        </w:rPr>
        <w:t>RQ2:</w:t>
      </w:r>
      <w:r>
        <w:t xml:space="preserve"> Does tracking gaze direction enhance the accuracy of </w:t>
      </w:r>
      <w:r w:rsidR="00C956CE">
        <w:t>vector alignment</w:t>
      </w:r>
      <w:r>
        <w:t xml:space="preserve"> </w:t>
      </w:r>
      <w:sdt>
        <w:sdtPr>
          <w:tag w:val="goog_rdk_53"/>
          <w:id w:val="-346792098"/>
        </w:sdtPr>
        <w:sdtContent/>
      </w:sdt>
      <w:r w:rsidR="00C956CE">
        <w:t>classification</w:t>
      </w:r>
      <w:r>
        <w:t xml:space="preserve"> in </w:t>
      </w:r>
      <w:r w:rsidR="00DE08EE">
        <w:t>Stage-3</w:t>
      </w:r>
      <w:r>
        <w:t xml:space="preserve"> of the three-stage classification system?</w:t>
      </w:r>
    </w:p>
    <w:p w14:paraId="000000D8" w14:textId="0DD6E0F7" w:rsidR="00CF1CCF" w:rsidRDefault="00E308C4" w:rsidP="00AE2462">
      <w:pPr>
        <w:spacing w:line="480" w:lineRule="auto"/>
        <w:ind w:firstLine="720"/>
      </w:pPr>
      <w:r>
        <w:rPr>
          <w:b/>
        </w:rPr>
        <w:t>RQ3:</w:t>
      </w:r>
      <w:r>
        <w:t xml:space="preserve"> </w:t>
      </w:r>
      <w:r w:rsidR="00DE08EE">
        <w:t>Which machine learning model performs best in Stage</w:t>
      </w:r>
      <w:r w:rsidR="00842C9F">
        <w:t>-</w:t>
      </w:r>
      <w:r w:rsidR="00DE08EE">
        <w:t>3 of the proposed three-stage system for identifying the electrical device</w:t>
      </w:r>
      <w:r w:rsidR="00CB26E0">
        <w:t xml:space="preserve"> that</w:t>
      </w:r>
      <w:r w:rsidR="00DE08EE">
        <w:t xml:space="preserve"> a user intends to interact with?</w:t>
      </w:r>
    </w:p>
    <w:p w14:paraId="000000D9" w14:textId="1F09DBBC" w:rsidR="00CF1CCF" w:rsidRDefault="00E308C4">
      <w:pPr>
        <w:spacing w:line="480" w:lineRule="auto"/>
      </w:pPr>
      <w:r>
        <w:rPr>
          <w:b/>
        </w:rPr>
        <w:tab/>
        <w:t>H</w:t>
      </w:r>
      <w:r w:rsidR="00AE2462">
        <w:rPr>
          <w:b/>
        </w:rPr>
        <w:t>1</w:t>
      </w:r>
      <w:r>
        <w:rPr>
          <w:b/>
        </w:rPr>
        <w:t>:</w:t>
      </w:r>
      <w:r>
        <w:t xml:space="preserve"> The proposed</w:t>
      </w:r>
      <w:r w:rsidR="00D71218">
        <w:t xml:space="preserve"> </w:t>
      </w:r>
      <w:r>
        <w:t xml:space="preserve">classification </w:t>
      </w:r>
      <w:r w:rsidR="002E3A45">
        <w:t>model</w:t>
      </w:r>
      <w:r>
        <w:t xml:space="preserve"> can </w:t>
      </w:r>
      <w:r w:rsidR="002A644A">
        <w:t>achieve</w:t>
      </w:r>
      <w:r>
        <w:t xml:space="preserve"> </w:t>
      </w:r>
      <w:r w:rsidR="00A17808">
        <w:t>8</w:t>
      </w:r>
      <w:r>
        <w:t xml:space="preserve">0% accuracy in </w:t>
      </w:r>
      <w:r w:rsidR="00C956CE">
        <w:t>classifying the alignment of</w:t>
      </w:r>
      <w:r w:rsidR="002A644A">
        <w:t xml:space="preserve"> the</w:t>
      </w:r>
      <w:r w:rsidR="00C956CE">
        <w:t xml:space="preserve"> pointing and</w:t>
      </w:r>
      <w:r>
        <w:t xml:space="preserve"> the </w:t>
      </w:r>
      <w:r w:rsidR="00C956CE">
        <w:t>location of the device</w:t>
      </w:r>
      <w:r>
        <w:t>.</w:t>
      </w:r>
    </w:p>
    <w:p w14:paraId="4691353B" w14:textId="6B75EAC7" w:rsidR="00AE2462" w:rsidRDefault="00AE2462" w:rsidP="00AE2462">
      <w:pPr>
        <w:spacing w:line="480" w:lineRule="auto"/>
        <w:ind w:firstLine="720"/>
      </w:pPr>
      <w:r>
        <w:rPr>
          <w:b/>
        </w:rPr>
        <w:t>H</w:t>
      </w:r>
      <w:r w:rsidR="00F02F44">
        <w:rPr>
          <w:b/>
        </w:rPr>
        <w:t>2</w:t>
      </w:r>
      <w:r>
        <w:rPr>
          <w:b/>
        </w:rPr>
        <w:t xml:space="preserve">: </w:t>
      </w:r>
      <w:r>
        <w:t xml:space="preserve">Tracking gaze direction can </w:t>
      </w:r>
      <w:r w:rsidR="002A644A">
        <w:t>enhanc</w:t>
      </w:r>
      <w:r>
        <w:t>e the accuracy of pointing direction prediction by a</w:t>
      </w:r>
      <w:r w:rsidR="002A644A">
        <w:t>bout</w:t>
      </w:r>
      <w:r>
        <w:t xml:space="preserve"> 5% in </w:t>
      </w:r>
      <w:r w:rsidR="00C37ABA">
        <w:t>Stage-3</w:t>
      </w:r>
      <w:r>
        <w:t xml:space="preserve"> of a three-stage classification system.</w:t>
      </w:r>
    </w:p>
    <w:p w14:paraId="000000DA" w14:textId="1C92BE20" w:rsidR="00CF1CCF" w:rsidRDefault="00E308C4">
      <w:pPr>
        <w:spacing w:line="480" w:lineRule="auto"/>
      </w:pPr>
      <w:r>
        <w:rPr>
          <w:b/>
        </w:rPr>
        <w:tab/>
        <w:t>H3:</w:t>
      </w:r>
      <w:r>
        <w:t xml:space="preserve"> In the </w:t>
      </w:r>
      <w:r w:rsidR="00AE2462">
        <w:t>third</w:t>
      </w:r>
      <w:r>
        <w:t xml:space="preserve"> stage, the proposed classification </w:t>
      </w:r>
      <w:r w:rsidR="00C37ABA">
        <w:t>model</w:t>
      </w:r>
      <w:r>
        <w:t xml:space="preserve"> </w:t>
      </w:r>
      <w:r w:rsidR="002A644A">
        <w:t>that integrates</w:t>
      </w:r>
      <w:r>
        <w:t xml:space="preserve"> the </w:t>
      </w:r>
      <w:r w:rsidR="00AE2462">
        <w:t>Transformer</w:t>
      </w:r>
      <w:r w:rsidR="00885FED">
        <w:t xml:space="preserve"> with gaze direction</w:t>
      </w:r>
      <w:r>
        <w:t xml:space="preserve"> is </w:t>
      </w:r>
      <w:r w:rsidR="002A644A">
        <w:t>anticipa</w:t>
      </w:r>
      <w:r>
        <w:t xml:space="preserve">ted to </w:t>
      </w:r>
      <w:r w:rsidR="00885FED">
        <w:t>perform the best</w:t>
      </w:r>
      <w:r>
        <w:t>.</w:t>
      </w:r>
    </w:p>
    <w:p w14:paraId="000000DB" w14:textId="77777777" w:rsidR="00CF1CCF" w:rsidRDefault="00E308C4">
      <w:pPr>
        <w:pStyle w:val="Heading2"/>
      </w:pPr>
      <w:bookmarkStart w:id="16" w:name="_Toc197272616"/>
      <w:r>
        <w:t>1.7 Scope of Research</w:t>
      </w:r>
      <w:bookmarkEnd w:id="16"/>
    </w:p>
    <w:p w14:paraId="000000DC" w14:textId="0FF012C1" w:rsidR="00CF1CCF" w:rsidRDefault="00591EB0" w:rsidP="0048696C">
      <w:pPr>
        <w:spacing w:line="480" w:lineRule="auto"/>
        <w:ind w:firstLine="720"/>
      </w:pPr>
      <w:r>
        <w:t xml:space="preserve">While the proposed system consists of three stages— (1) pointing vector estimation, (2) object detection and localization, and (3) classification of the intended object—this research focuses specifically on </w:t>
      </w:r>
      <w:r>
        <w:rPr>
          <w:rStyle w:val="Strong"/>
        </w:rPr>
        <w:t>Stage-3</w:t>
      </w:r>
      <w:r>
        <w:t xml:space="preserve">. </w:t>
      </w:r>
      <w:r w:rsidR="00CB26E0">
        <w:t>Therefore</w:t>
      </w:r>
      <w:r>
        <w:t>, o</w:t>
      </w:r>
      <w:r w:rsidR="00A17808">
        <w:t>nly Stage</w:t>
      </w:r>
      <w:r>
        <w:t>-</w:t>
      </w:r>
      <w:r w:rsidR="00A17808">
        <w:t xml:space="preserve">3 is implemented and evaluated in this </w:t>
      </w:r>
      <w:r w:rsidR="00CB26E0">
        <w:t>study</w:t>
      </w:r>
      <w:r w:rsidR="00A17808">
        <w:t>. Stages 1 and 2 serve as input modules that provide precomputed vectors, either simulated or derived from existing models, to isolate and assess the effectiveness of the alignment strategy. Furthermore, controlling</w:t>
      </w:r>
      <w:r w:rsidR="00E94DA7">
        <w:t xml:space="preserve"> the actual electrical devices is not within the </w:t>
      </w:r>
      <w:r w:rsidR="00A17808">
        <w:t>project'</w:t>
      </w:r>
      <w:r w:rsidR="00E94DA7">
        <w:t xml:space="preserve">s </w:t>
      </w:r>
      <w:r w:rsidR="00A17808">
        <w:t>scope</w:t>
      </w:r>
      <w:r w:rsidR="00E94DA7">
        <w:t>.</w:t>
      </w:r>
      <w:r w:rsidR="0048696C">
        <w:t xml:space="preserve"> Also, while incorporating a </w:t>
      </w:r>
      <w:r w:rsidR="0048696C">
        <w:lastRenderedPageBreak/>
        <w:t xml:space="preserve">confirmation step for pointing gestures would greatly improve reliability and user experience in practical applications, it falls outside the scope of this study. </w:t>
      </w:r>
    </w:p>
    <w:p w14:paraId="000000DD" w14:textId="77777777" w:rsidR="00CF1CCF" w:rsidRDefault="00E308C4">
      <w:pPr>
        <w:pStyle w:val="Heading2"/>
      </w:pPr>
      <w:bookmarkStart w:id="17" w:name="_Toc197272617"/>
      <w:r>
        <w:t>1.8 Research Limitations</w:t>
      </w:r>
      <w:bookmarkEnd w:id="17"/>
    </w:p>
    <w:p w14:paraId="423A99B2" w14:textId="77777777" w:rsidR="0048696C" w:rsidRDefault="00E308C4" w:rsidP="0048696C">
      <w:pPr>
        <w:spacing w:line="480" w:lineRule="auto"/>
        <w:ind w:firstLine="720"/>
      </w:pPr>
      <w:r>
        <w:t>The following factors limit this research:</w:t>
      </w:r>
    </w:p>
    <w:p w14:paraId="33D9DCA5" w14:textId="31F25E45" w:rsidR="0048696C" w:rsidRPr="0048696C" w:rsidRDefault="0048696C" w:rsidP="0048696C">
      <w:pPr>
        <w:spacing w:line="480" w:lineRule="auto"/>
        <w:ind w:firstLine="720"/>
      </w:pPr>
      <w:r w:rsidRPr="0048696C">
        <w:t>The research primarily examines the stage-3 classification model; th</w:t>
      </w:r>
      <w:r>
        <w:t>erefore</w:t>
      </w:r>
      <w:r w:rsidRPr="0048696C">
        <w:t>, potential interactions or dependencies with earlier stages (stage-1 and stage-2) were not explored in</w:t>
      </w:r>
      <w:r>
        <w:t xml:space="preserve"> </w:t>
      </w:r>
      <w:r w:rsidRPr="0048696C">
        <w:t xml:space="preserve">depth and may warrant </w:t>
      </w:r>
      <w:r w:rsidR="00782DB3">
        <w:t xml:space="preserve">further </w:t>
      </w:r>
      <w:r w:rsidRPr="0048696C">
        <w:t>investigation in future work.</w:t>
      </w:r>
    </w:p>
    <w:p w14:paraId="000000E0" w14:textId="33CEC292" w:rsidR="00CF1CCF" w:rsidRDefault="00F911FC">
      <w:pPr>
        <w:spacing w:line="480" w:lineRule="auto"/>
        <w:ind w:firstLine="720"/>
      </w:pPr>
      <w:r>
        <w:t xml:space="preserve">Next, to streamline model </w:t>
      </w:r>
      <w:r w:rsidR="0048696C">
        <w:t>evaluation</w:t>
      </w:r>
      <w:r>
        <w:t xml:space="preserve"> and ensure focused experimentation, the </w:t>
      </w:r>
      <w:r w:rsidR="0048696C">
        <w:t>categories</w:t>
      </w:r>
      <w:r>
        <w:t xml:space="preserve"> </w:t>
      </w:r>
      <w:r w:rsidR="0048696C">
        <w:t>of devic</w:t>
      </w:r>
      <w:r>
        <w:t xml:space="preserve">es </w:t>
      </w:r>
      <w:r w:rsidR="00782DB3">
        <w:t xml:space="preserve">for the end-to-end experiments, </w:t>
      </w:r>
      <w:r>
        <w:t xml:space="preserve">have been intentionally limited to three common household items: a TV, a </w:t>
      </w:r>
      <w:r w:rsidR="0048696C">
        <w:t>f</w:t>
      </w:r>
      <w:r>
        <w:t>an</w:t>
      </w:r>
      <w:r w:rsidR="00452965">
        <w:t>,</w:t>
      </w:r>
      <w:r w:rsidR="00E94DC1">
        <w:t xml:space="preserve"> </w:t>
      </w:r>
      <w:r>
        <w:t xml:space="preserve">and a </w:t>
      </w:r>
      <w:r w:rsidR="0048696C">
        <w:t>l</w:t>
      </w:r>
      <w:r>
        <w:t>amp. This selection allows for a more controlled evaluation of the model's performance without complicating the training process with an extensive array of devices. However, future research could expand this range to inc</w:t>
      </w:r>
      <w:r w:rsidR="0048696C">
        <w:t>lud</w:t>
      </w:r>
      <w:r>
        <w:t>e a broader selection of household items, providing a more comprehensive solution to assist individuals with mobility impairments.</w:t>
      </w:r>
    </w:p>
    <w:p w14:paraId="723B0571" w14:textId="49E7E50D" w:rsidR="00452965" w:rsidRDefault="00F911FC">
      <w:pPr>
        <w:spacing w:line="480" w:lineRule="auto"/>
        <w:ind w:firstLine="720"/>
      </w:pPr>
      <w:r>
        <w:t xml:space="preserve">Additionally, this study focuses on users who utilize their right hand for </w:t>
      </w:r>
      <w:r w:rsidR="00452965">
        <w:t>pointing, and the experiment is restricted to a single type of device in one test video.</w:t>
      </w:r>
    </w:p>
    <w:bookmarkStart w:id="18" w:name="_heading=h.2jxsxqh" w:colFirst="0" w:colLast="0"/>
    <w:bookmarkEnd w:id="18"/>
    <w:p w14:paraId="000000E1" w14:textId="5724B45A" w:rsidR="00CF1CCF" w:rsidRDefault="00000000">
      <w:pPr>
        <w:spacing w:line="480" w:lineRule="auto"/>
        <w:ind w:firstLine="720"/>
      </w:pPr>
      <w:sdt>
        <w:sdtPr>
          <w:tag w:val="goog_rdk_59"/>
          <w:id w:val="-2010358045"/>
        </w:sdtPr>
        <w:sdtContent/>
      </w:sdt>
      <w:r w:rsidR="00452965">
        <w:t>Lastly</w:t>
      </w:r>
      <w:r w:rsidR="00E308C4">
        <w:t>, the testing environment and data collection are confined to indoor settings, with test data exclusively drawn from videos of seated users. While the model aims to eventually support users with mobility challenges</w:t>
      </w:r>
      <w:r w:rsidR="003D743D">
        <w:t xml:space="preserve"> (</w:t>
      </w:r>
      <w:r w:rsidR="00E308C4">
        <w:t>including those in wheelchairs</w:t>
      </w:r>
      <w:r w:rsidR="003D743D">
        <w:t>)</w:t>
      </w:r>
      <w:r w:rsidR="00B10054">
        <w:t>,</w:t>
      </w:r>
      <w:r w:rsidR="003D743D">
        <w:t xml:space="preserve"> t</w:t>
      </w:r>
      <w:r w:rsidR="00E308C4">
        <w:t>he current study does not include data from actual wheelchair u</w:t>
      </w:r>
      <w:sdt>
        <w:sdtPr>
          <w:tag w:val="goog_rdk_61"/>
          <w:id w:val="-577669756"/>
        </w:sdtPr>
        <w:sdtContent/>
      </w:sdt>
      <w:r w:rsidR="00E308C4">
        <w:t>sers</w:t>
      </w:r>
      <w:r w:rsidR="003D743D" w:rsidRPr="003D743D">
        <w:t xml:space="preserve"> </w:t>
      </w:r>
      <w:r w:rsidR="00B10054">
        <w:t>but</w:t>
      </w:r>
      <w:r w:rsidR="003D743D" w:rsidRPr="003D743D">
        <w:t xml:space="preserve"> only seated users.</w:t>
      </w:r>
      <w:r w:rsidR="00E308C4">
        <w:t xml:space="preserve"> Expanding the study to include real-world data from wheelchair users and varying </w:t>
      </w:r>
      <w:r w:rsidR="00E308C4">
        <w:lastRenderedPageBreak/>
        <w:t>environments would be a logical next step in future work, helping to further validate and enhance the model's applicability.</w:t>
      </w:r>
    </w:p>
    <w:p w14:paraId="000000E2" w14:textId="77777777" w:rsidR="00CF1CCF" w:rsidRDefault="00E308C4">
      <w:pPr>
        <w:pStyle w:val="Heading2"/>
      </w:pPr>
      <w:bookmarkStart w:id="19" w:name="_Toc197272618"/>
      <w:r>
        <w:t>1.9 Organization of Praxis</w:t>
      </w:r>
      <w:bookmarkEnd w:id="19"/>
    </w:p>
    <w:p w14:paraId="000000E3" w14:textId="77777777" w:rsidR="00CF1CCF" w:rsidRDefault="00E308C4">
      <w:pPr>
        <w:spacing w:line="480" w:lineRule="auto"/>
        <w:ind w:firstLine="720"/>
      </w:pPr>
      <w:r>
        <w:t xml:space="preserve">This Praxis is structured into five chapters:  </w:t>
      </w:r>
    </w:p>
    <w:p w14:paraId="000000E4" w14:textId="20B89CD8" w:rsidR="00CF1CCF" w:rsidRDefault="003C0CED">
      <w:pPr>
        <w:spacing w:line="480" w:lineRule="auto"/>
        <w:ind w:firstLine="720"/>
      </w:pPr>
      <w:r>
        <w:t xml:space="preserve">Chapter 1 provides the background and motivation for the research, followed by the research objectives, questions, and hypotheses. It concludes with the scope and </w:t>
      </w:r>
      <w:sdt>
        <w:sdtPr>
          <w:tag w:val="goog_rdk_62"/>
          <w:id w:val="-2085758833"/>
        </w:sdtPr>
        <w:sdtContent/>
      </w:sdt>
      <w:r w:rsidR="003D743D">
        <w:t>l</w:t>
      </w:r>
      <w:r>
        <w:t xml:space="preserve">imitations of the research.  </w:t>
      </w:r>
    </w:p>
    <w:p w14:paraId="000000E5" w14:textId="4327E12D" w:rsidR="00CF1CCF" w:rsidRDefault="00E308C4">
      <w:pPr>
        <w:spacing w:line="480" w:lineRule="auto"/>
        <w:ind w:firstLine="720"/>
      </w:pPr>
      <w:r>
        <w:t xml:space="preserve">Chapter 2 </w:t>
      </w:r>
      <w:r w:rsidR="003C0CED">
        <w:t>reviews</w:t>
      </w:r>
      <w:r>
        <w:t xml:space="preserve"> pertinent literature, </w:t>
      </w:r>
      <w:r w:rsidR="003C0CED">
        <w:t>beginn</w:t>
      </w:r>
      <w:r>
        <w:t>ing with the DeePoint paper (Nakamura et al., 2023</w:t>
      </w:r>
      <w:sdt>
        <w:sdtPr>
          <w:tag w:val="goog_rdk_63"/>
          <w:id w:val="-205873839"/>
        </w:sdtPr>
        <w:sdtContent/>
      </w:sdt>
      <w:r>
        <w:t>)</w:t>
      </w:r>
      <w:r w:rsidR="00566164">
        <w:t>,</w:t>
      </w:r>
      <w:r>
        <w:t xml:space="preserve"> which underpins this praxis. Additional sources discuss accessibility challenges f</w:t>
      </w:r>
      <w:r w:rsidR="003C0CED">
        <w:t>aced by</w:t>
      </w:r>
      <w:r>
        <w:t xml:space="preserve"> </w:t>
      </w:r>
      <w:r w:rsidR="003C0CED">
        <w:t>mobility-impaired</w:t>
      </w:r>
      <w:r>
        <w:t xml:space="preserve"> users. The WorldPoint paper from CMU provides technical details on implementing the ray-casting algorithm for object intersection (Kim </w:t>
      </w:r>
      <w:r>
        <w:rPr>
          <w:i/>
        </w:rPr>
        <w:t>et al</w:t>
      </w:r>
      <w:r>
        <w:t xml:space="preserve">., 2023), </w:t>
      </w:r>
      <w:r w:rsidR="0041593E">
        <w:t xml:space="preserve">while </w:t>
      </w:r>
      <w:r>
        <w:t xml:space="preserve">the MultiNet framework illustrates how to effectively merge multiple models into one (Teichmann </w:t>
      </w:r>
      <w:r>
        <w:rPr>
          <w:i/>
        </w:rPr>
        <w:t>et al</w:t>
      </w:r>
      <w:r>
        <w:t xml:space="preserve">., 2018). The end-to-end human-object interaction detection paper </w:t>
      </w:r>
      <w:sdt>
        <w:sdtPr>
          <w:tag w:val="goog_rdk_65"/>
          <w:id w:val="927086901"/>
        </w:sdtPr>
        <w:sdtContent/>
      </w:sdt>
      <w:r>
        <w:t xml:space="preserve">suggests a solution </w:t>
      </w:r>
      <w:r w:rsidR="0041593E">
        <w:t xml:space="preserve">for pointing object detection </w:t>
      </w:r>
      <w:r>
        <w:t xml:space="preserve">based on the HOI pattern (Zou </w:t>
      </w:r>
      <w:r>
        <w:rPr>
          <w:i/>
        </w:rPr>
        <w:t>et al</w:t>
      </w:r>
      <w:r>
        <w:t xml:space="preserve">., 2018).  </w:t>
      </w:r>
    </w:p>
    <w:p w14:paraId="5D9C25FE" w14:textId="3DAEB54C" w:rsidR="00F315A5" w:rsidRPr="00D7549C" w:rsidRDefault="00E308C4" w:rsidP="00D754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562"/>
      </w:pPr>
      <w:r>
        <w:t xml:space="preserve">Chapter 3 </w:t>
      </w:r>
      <w:r w:rsidR="003C0CED">
        <w:t>discu</w:t>
      </w:r>
      <w:r w:rsidR="00F315A5">
        <w:rPr>
          <w:color w:val="000000"/>
        </w:rPr>
        <w:t xml:space="preserve">sses the data and methods </w:t>
      </w:r>
      <w:r w:rsidR="003C0CED">
        <w:rPr>
          <w:color w:val="000000"/>
        </w:rPr>
        <w:t>employ</w:t>
      </w:r>
      <w:r w:rsidR="00F315A5">
        <w:rPr>
          <w:color w:val="000000"/>
        </w:rPr>
        <w:t xml:space="preserve">ed </w:t>
      </w:r>
      <w:r w:rsidR="003C0CED">
        <w:rPr>
          <w:color w:val="000000"/>
        </w:rPr>
        <w:t>for</w:t>
      </w:r>
      <w:r w:rsidR="00F315A5">
        <w:rPr>
          <w:color w:val="000000"/>
        </w:rPr>
        <w:t xml:space="preserve"> train</w:t>
      </w:r>
      <w:r w:rsidR="003C0CED">
        <w:rPr>
          <w:color w:val="000000"/>
        </w:rPr>
        <w:t>ing</w:t>
      </w:r>
      <w:r w:rsidR="00F315A5">
        <w:rPr>
          <w:color w:val="000000"/>
        </w:rPr>
        <w:t xml:space="preserve"> the models and test</w:t>
      </w:r>
      <w:r w:rsidR="003C0CED">
        <w:rPr>
          <w:color w:val="000000"/>
        </w:rPr>
        <w:t>ing</w:t>
      </w:r>
      <w:r w:rsidR="00F315A5">
        <w:rPr>
          <w:color w:val="000000"/>
        </w:rPr>
        <w:t xml:space="preserve"> the research hypotheses</w:t>
      </w:r>
      <w:r>
        <w:t xml:space="preserve">.  </w:t>
      </w:r>
    </w:p>
    <w:p w14:paraId="000000E7" w14:textId="09F3C206" w:rsidR="00CF1CCF" w:rsidRDefault="00E308C4" w:rsidP="001C36D8">
      <w:pPr>
        <w:spacing w:line="480" w:lineRule="auto"/>
        <w:ind w:firstLine="562"/>
      </w:pPr>
      <w:r>
        <w:t xml:space="preserve">Chapter 4 </w:t>
      </w:r>
      <w:r w:rsidR="003C0CED">
        <w:t>present</w:t>
      </w:r>
      <w:r>
        <w:t>s the results and analyses</w:t>
      </w:r>
      <w:r w:rsidR="003C0CED">
        <w:t xml:space="preserve"> conducted</w:t>
      </w:r>
      <w:r>
        <w:t xml:space="preserve"> using the </w:t>
      </w:r>
      <w:r w:rsidR="003C0CED">
        <w:t>Machine Learning</w:t>
      </w:r>
      <w:r>
        <w:t xml:space="preserve"> methods outlined in Chapter 3.  </w:t>
      </w:r>
    </w:p>
    <w:p w14:paraId="000000E8" w14:textId="52E0DEFE" w:rsidR="00CF1CCF" w:rsidRDefault="00E308C4" w:rsidP="001C36D8">
      <w:pPr>
        <w:spacing w:line="480" w:lineRule="auto"/>
        <w:ind w:firstLine="562"/>
        <w:rPr>
          <w:b/>
        </w:rPr>
      </w:pPr>
      <w:r>
        <w:lastRenderedPageBreak/>
        <w:t xml:space="preserve">Chapter 5 concludes the praxis </w:t>
      </w:r>
      <w:r w:rsidR="00F315A5">
        <w:t>by</w:t>
      </w:r>
      <w:r>
        <w:t xml:space="preserve"> </w:t>
      </w:r>
      <w:r w:rsidR="00F315A5">
        <w:t>discussing</w:t>
      </w:r>
      <w:r>
        <w:t xml:space="preserve"> the results and insights. It </w:t>
      </w:r>
      <w:r w:rsidR="003C0CED">
        <w:t>also</w:t>
      </w:r>
      <w:r>
        <w:t xml:space="preserve"> </w:t>
      </w:r>
      <w:r w:rsidR="00F315A5">
        <w:t>highlight</w:t>
      </w:r>
      <w:r>
        <w:t>s</w:t>
      </w:r>
      <w:r w:rsidR="003C0CED">
        <w:t xml:space="preserve"> the</w:t>
      </w:r>
      <w:r>
        <w:t xml:space="preserve"> contributions </w:t>
      </w:r>
      <w:r w:rsidR="00F315A5">
        <w:t>through</w:t>
      </w:r>
      <w:r>
        <w:t xml:space="preserve"> </w:t>
      </w:r>
      <w:r w:rsidR="00F315A5">
        <w:t>a discussion of</w:t>
      </w:r>
      <w:r>
        <w:t xml:space="preserve"> knowledge and </w:t>
      </w:r>
      <w:r w:rsidR="00F315A5">
        <w:t>propose</w:t>
      </w:r>
      <w:r>
        <w:t>s recommendations for future research in th</w:t>
      </w:r>
      <w:r w:rsidR="00F315A5">
        <w:t>e</w:t>
      </w:r>
      <w:r>
        <w:t xml:space="preserve"> field.</w:t>
      </w:r>
      <w:r>
        <w:br w:type="page"/>
      </w:r>
    </w:p>
    <w:p w14:paraId="000000E9" w14:textId="77777777" w:rsidR="00CF1CCF" w:rsidRDefault="00E308C4">
      <w:pPr>
        <w:pStyle w:val="Heading1"/>
      </w:pPr>
      <w:bookmarkStart w:id="20" w:name="_Toc197272619"/>
      <w:r>
        <w:lastRenderedPageBreak/>
        <w:t>Chapter 2—Literature Review</w:t>
      </w:r>
      <w:bookmarkEnd w:id="20"/>
    </w:p>
    <w:p w14:paraId="000000EA" w14:textId="77777777" w:rsidR="00CF1CCF" w:rsidRDefault="00CF1CCF"/>
    <w:p w14:paraId="000000EB" w14:textId="77777777" w:rsidR="00CF1CCF" w:rsidRDefault="00E308C4">
      <w:pPr>
        <w:pStyle w:val="Heading2"/>
      </w:pPr>
      <w:bookmarkStart w:id="21" w:name="_Toc197272620"/>
      <w:r>
        <w:t>2.1 Introduction</w:t>
      </w:r>
      <w:bookmarkEnd w:id="21"/>
    </w:p>
    <w:p w14:paraId="000000EC" w14:textId="53A11031" w:rsidR="00CF1CCF" w:rsidRDefault="00E308C4">
      <w:pPr>
        <w:spacing w:line="480" w:lineRule="auto"/>
        <w:ind w:firstLine="720"/>
      </w:pPr>
      <w:bookmarkStart w:id="22" w:name="_heading=h.4i7ojhp" w:colFirst="0" w:colLast="0"/>
      <w:bookmarkEnd w:id="22"/>
      <w:r>
        <w:t>The growing number of individuals with mobility impairments has highlighted the need for effective assistive technologies</w:t>
      </w:r>
      <w:sdt>
        <w:sdtPr>
          <w:tag w:val="goog_rdk_66"/>
          <w:id w:val="1441337396"/>
        </w:sdtPr>
        <w:sdtContent/>
      </w:sdt>
      <w:r>
        <w:t xml:space="preserve"> that enabl</w:t>
      </w:r>
      <w:r w:rsidR="00B10054">
        <w:t>e</w:t>
      </w:r>
      <w:r w:rsidR="0041593E">
        <w:t xml:space="preserve"> </w:t>
      </w:r>
      <w:r>
        <w:t xml:space="preserve">users to control devices with minimal physical effort. Among all assistive technologies, </w:t>
      </w:r>
      <w:sdt>
        <w:sdtPr>
          <w:tag w:val="goog_rdk_67"/>
          <w:id w:val="1633667033"/>
        </w:sdtPr>
        <w:sdtContent/>
      </w:sdt>
      <w:r>
        <w:t>gesture</w:t>
      </w:r>
      <w:r w:rsidR="00B10054">
        <w:t>-</w:t>
      </w:r>
      <w:r w:rsidR="0041593E">
        <w:t xml:space="preserve">based controls </w:t>
      </w:r>
      <w:r>
        <w:t xml:space="preserve">have emerged as a natural and intuitive method for human-device interaction, allowing users to control devices through </w:t>
      </w:r>
      <w:sdt>
        <w:sdtPr>
          <w:tag w:val="goog_rdk_68"/>
          <w:id w:val="159044090"/>
        </w:sdtPr>
        <w:sdtContent/>
      </w:sdt>
      <w:r>
        <w:t xml:space="preserve">simple </w:t>
      </w:r>
      <w:r w:rsidR="00C427A3">
        <w:t>motion</w:t>
      </w:r>
      <w:r w:rsidR="0040114C">
        <w:t>s</w:t>
      </w:r>
      <w:r w:rsidR="00C427A3">
        <w:t xml:space="preserve"> </w:t>
      </w:r>
      <w:r>
        <w:t>(Islam, M.M., 2020). This chapter provides a comprehensive literature review of topics related to assistive technologies, finger-pointing gesture recognition, transform</w:t>
      </w:r>
      <w:sdt>
        <w:sdtPr>
          <w:tag w:val="goog_rdk_69"/>
          <w:id w:val="-1196847640"/>
        </w:sdtPr>
        <w:sdtContent/>
      </w:sdt>
      <w:r>
        <w:t>er</w:t>
      </w:r>
      <w:r w:rsidR="00A07A57">
        <w:t>s</w:t>
      </w:r>
      <w:r w:rsidR="0040114C">
        <w:t>,</w:t>
      </w:r>
      <w:r>
        <w:t xml:space="preserve"> and neural network algorithms, which </w:t>
      </w:r>
      <w:r w:rsidR="0040114C">
        <w:t>form</w:t>
      </w:r>
      <w:r>
        <w:t xml:space="preserve"> the core of intelligent assistive technology for mobility-impaired users. The purpose of this review is to summarize the </w:t>
      </w:r>
      <w:r w:rsidR="00A07A57">
        <w:t xml:space="preserve">published </w:t>
      </w:r>
      <w:r>
        <w:t>research on these topics and to analyze the existing body of technical knowledge.</w:t>
      </w:r>
    </w:p>
    <w:p w14:paraId="000000ED" w14:textId="7843D022" w:rsidR="00CF1CCF" w:rsidRDefault="00E308C4">
      <w:pPr>
        <w:spacing w:line="480" w:lineRule="auto"/>
        <w:ind w:firstLine="720"/>
      </w:pPr>
      <w:r>
        <w:t>Th</w:t>
      </w:r>
      <w:r w:rsidR="002E66BF">
        <w:t>e</w:t>
      </w:r>
      <w:r>
        <w:t xml:space="preserve"> chapter </w:t>
      </w:r>
      <w:r w:rsidR="002E66BF">
        <w:t>starts by examining</w:t>
      </w:r>
      <w:r w:rsidR="00762AD4">
        <w:t xml:space="preserve"> </w:t>
      </w:r>
      <w:r>
        <w:t>the challenges faced by mobility-impaired individuals and the pressing need for assistive technologies designed to improve their independence and quality of life. It then presents a detailed analysis of existing solutions for these users, drawing from a wide range of literature. The chapter also explores recent advancements in key areas such as gesture recognition, object detection, and human-object interaction. These critical components enable seamless interaction between users and their environments.</w:t>
      </w:r>
    </w:p>
    <w:p w14:paraId="000000EE" w14:textId="0227284E" w:rsidR="00CF1CCF" w:rsidRDefault="00E308C4">
      <w:pPr>
        <w:spacing w:line="480" w:lineRule="auto"/>
        <w:ind w:firstLine="720"/>
      </w:pPr>
      <w:r>
        <w:t xml:space="preserve">Additionally, this chapter reviews the latest research on AI and neural networks, specifically highlighting the </w:t>
      </w:r>
      <w:r w:rsidR="00A07A57">
        <w:t xml:space="preserve">transformer </w:t>
      </w:r>
      <w:r>
        <w:t xml:space="preserve">and </w:t>
      </w:r>
      <w:r w:rsidR="00A07A57" w:rsidRPr="00A07A57">
        <w:t>convolutional neural network</w:t>
      </w:r>
      <w:r>
        <w:t xml:space="preserve"> (CNN) </w:t>
      </w:r>
      <w:r>
        <w:lastRenderedPageBreak/>
        <w:t>architectures utilized in this field. The discussion centers on their application in gesture-based control systems and object detection tasks. The chapter</w:t>
      </w:r>
      <w:sdt>
        <w:sdtPr>
          <w:tag w:val="goog_rdk_70"/>
          <w:id w:val="1020431735"/>
        </w:sdtPr>
        <w:sdtContent/>
      </w:sdt>
      <w:r>
        <w:t xml:space="preserve"> </w:t>
      </w:r>
      <w:r w:rsidR="00C427A3">
        <w:t>concludes</w:t>
      </w:r>
      <w:r>
        <w:t xml:space="preserve"> by summarizing key literature findings and exploring the implications of this research for advancing future assistive technologies, especially regarding improved accessibility for users with mobility impairments.</w:t>
      </w:r>
    </w:p>
    <w:p w14:paraId="000000EF" w14:textId="34C2D7D2" w:rsidR="00CF1CCF" w:rsidRDefault="00E308C4">
      <w:pPr>
        <w:pStyle w:val="Heading2"/>
      </w:pPr>
      <w:bookmarkStart w:id="23" w:name="_Toc197272621"/>
      <w:r>
        <w:t xml:space="preserve">2.2 Assistive </w:t>
      </w:r>
      <w:r w:rsidR="00B10A57" w:rsidRPr="00B10A57">
        <w:t>Living and Technologies Review</w:t>
      </w:r>
      <w:bookmarkEnd w:id="23"/>
    </w:p>
    <w:p w14:paraId="000000F0" w14:textId="51990704" w:rsidR="00CF1CCF" w:rsidRDefault="00E308C4">
      <w:pPr>
        <w:spacing w:line="480" w:lineRule="auto"/>
        <w:ind w:firstLine="720"/>
      </w:pPr>
      <w:r>
        <w:t xml:space="preserve">America's aging population is undergoing unprecedented growth, and a significant portion faces mobility challenges, with many requiring wheelchairs to move around and access daily utilities. As individuals age, they are increasingly likely to experience mobility disabilities, which pose serious challenges </w:t>
      </w:r>
      <w:bookmarkStart w:id="24" w:name="OLE_LINK1"/>
      <w:r>
        <w:t>to independent living</w:t>
      </w:r>
      <w:bookmarkEnd w:id="24"/>
      <w:r>
        <w:t xml:space="preserve">. Many </w:t>
      </w:r>
      <w:r w:rsidR="003629E2">
        <w:t>residences</w:t>
      </w:r>
      <w:r>
        <w:t xml:space="preserve"> in the U</w:t>
      </w:r>
      <w:r w:rsidR="003629E2">
        <w:t>.</w:t>
      </w:r>
      <w:r>
        <w:t>S</w:t>
      </w:r>
      <w:r w:rsidR="003629E2">
        <w:t>.</w:t>
      </w:r>
      <w:r>
        <w:t xml:space="preserve"> are not equipped for such needs, often requiring costly modifications to meet accessibility standards. The financial burden of these adjustments is significant. In addition to </w:t>
      </w:r>
      <w:r w:rsidR="00B274C3">
        <w:t xml:space="preserve">housing </w:t>
      </w:r>
      <w:r>
        <w:t>modification, according to the U</w:t>
      </w:r>
      <w:r w:rsidR="00B05326">
        <w:t>.</w:t>
      </w:r>
      <w:r>
        <w:t>S</w:t>
      </w:r>
      <w:r w:rsidR="00B05326">
        <w:t>.</w:t>
      </w:r>
      <w:r>
        <w:t xml:space="preserve"> Department of Health and Human Services (HHS), nearly 70 percent of people who reach age 65 will require some form of long-term care in their lifetime. This additional care and housing modifications can be overwhelming, particularly for those already facing financial constraints.</w:t>
      </w:r>
    </w:p>
    <w:p w14:paraId="000000F1" w14:textId="3F41137E" w:rsidR="00CF1CCF" w:rsidRDefault="00E308C4">
      <w:pPr>
        <w:spacing w:line="480" w:lineRule="auto"/>
        <w:ind w:firstLine="720"/>
      </w:pPr>
      <w:r>
        <w:t xml:space="preserve">Compounding this issue is the shrinking number of available caregivers at a time when the demand for long-term care is surging (Nora </w:t>
      </w:r>
      <w:r>
        <w:rPr>
          <w:i/>
        </w:rPr>
        <w:t>et al</w:t>
      </w:r>
      <w:r>
        <w:t xml:space="preserve">., 2020). With fewer caregivers to provide assistance, new solutions are urgently needed to bridge the gap. Technology has the potential to play a transformative role in addressing these challenges. Innovations </w:t>
      </w:r>
      <w:r>
        <w:lastRenderedPageBreak/>
        <w:t>in assistive technology can significantly improve the quality of life for older adults by providing them with the</w:t>
      </w:r>
      <w:sdt>
        <w:sdtPr>
          <w:tag w:val="goog_rdk_71"/>
          <w:id w:val="658500695"/>
        </w:sdtPr>
        <w:sdtContent/>
      </w:sdt>
      <w:r>
        <w:t xml:space="preserve"> tools </w:t>
      </w:r>
      <w:r w:rsidR="008D4347">
        <w:t>they need</w:t>
      </w:r>
      <w:r w:rsidR="001B7012">
        <w:t xml:space="preserve"> to achieve independent living</w:t>
      </w:r>
      <w:r>
        <w:t>.</w:t>
      </w:r>
    </w:p>
    <w:p w14:paraId="000000F2" w14:textId="46B2126F" w:rsidR="00CF1CCF" w:rsidRDefault="00E308C4">
      <w:pPr>
        <w:spacing w:line="480" w:lineRule="auto"/>
        <w:ind w:firstLine="720"/>
      </w:pPr>
      <w:r>
        <w:t xml:space="preserve">For instance, </w:t>
      </w:r>
      <w:commentRangeStart w:id="25"/>
      <w:r>
        <w:t>Chen, W. L. et al.</w:t>
      </w:r>
      <w:commentRangeEnd w:id="25"/>
      <w:r w:rsidR="00A07A57">
        <w:rPr>
          <w:rStyle w:val="CommentReference"/>
          <w:rFonts w:asciiTheme="minorHAnsi" w:eastAsiaTheme="minorEastAsia" w:hAnsiTheme="minorHAnsi" w:cstheme="minorBidi"/>
          <w:lang w:eastAsia="ja-JP"/>
        </w:rPr>
        <w:commentReference w:id="25"/>
      </w:r>
      <w:r>
        <w:t xml:space="preserve"> introduced a novel home appliance control system tailored for individuals with disabilitie</w:t>
      </w:r>
      <w:sdt>
        <w:sdtPr>
          <w:tag w:val="goog_rdk_72"/>
          <w:id w:val="-936908327"/>
        </w:sdtPr>
        <w:sdtContent/>
      </w:sdt>
      <w:r>
        <w:t>s</w:t>
      </w:r>
      <w:r w:rsidR="00E8234F">
        <w:t>,</w:t>
      </w:r>
      <w:r>
        <w:t xml:space="preserve"> </w:t>
      </w:r>
      <w:r w:rsidR="009C404B">
        <w:t xml:space="preserve">enabling them to </w:t>
      </w:r>
      <w:r w:rsidR="00AA3E11">
        <w:t>perform daily tasks independently</w:t>
      </w:r>
      <w:r>
        <w:t xml:space="preserve">. Such systems represent a step toward greater autonomy for people with mobility issues, allowing them to control household devices with minimal physical effort. Another example is the work of Bourbakis, N.G., </w:t>
      </w:r>
      <w:r w:rsidR="00AA3E11">
        <w:t xml:space="preserve">2022 </w:t>
      </w:r>
      <w:r>
        <w:t xml:space="preserve">who proposed an intelligent system that integrates robots, sensors, and other assistive technologies to aid with mobility. While this system provides a comprehensive solution for those with severe mobility impairments, it </w:t>
      </w:r>
      <w:commentRangeStart w:id="26"/>
      <w:r>
        <w:t xml:space="preserve">is prohibitively </w:t>
      </w:r>
      <w:commentRangeEnd w:id="26"/>
      <w:r w:rsidR="00195134">
        <w:rPr>
          <w:rStyle w:val="CommentReference"/>
          <w:rFonts w:asciiTheme="minorHAnsi" w:eastAsiaTheme="minorEastAsia" w:hAnsiTheme="minorHAnsi" w:cstheme="minorBidi"/>
          <w:lang w:eastAsia="ja-JP"/>
        </w:rPr>
        <w:commentReference w:id="26"/>
      </w:r>
      <w:r>
        <w:t xml:space="preserve">expensive for widespread adoption. The combination of advanced robotics, artificial intelligence, and sensor </w:t>
      </w:r>
      <w:commentRangeStart w:id="27"/>
      <w:r>
        <w:t>technologies may</w:t>
      </w:r>
      <w:commentRangeEnd w:id="27"/>
      <w:r w:rsidR="00195134">
        <w:rPr>
          <w:rStyle w:val="CommentReference"/>
          <w:rFonts w:asciiTheme="minorHAnsi" w:eastAsiaTheme="minorEastAsia" w:hAnsiTheme="minorHAnsi" w:cstheme="minorBidi"/>
          <w:lang w:eastAsia="ja-JP"/>
        </w:rPr>
        <w:commentReference w:id="27"/>
      </w:r>
      <w:r>
        <w:t xml:space="preserve"> only be feasible for those with considerable financial resources or specialized needs.</w:t>
      </w:r>
    </w:p>
    <w:p w14:paraId="000000F3" w14:textId="477E3723" w:rsidR="00CF1CCF" w:rsidRDefault="00E308C4">
      <w:pPr>
        <w:spacing w:line="480" w:lineRule="auto"/>
        <w:ind w:firstLine="720"/>
      </w:pPr>
      <w:r>
        <w:t>As with many technological solutions, these advances come with their own set of challenges. The primary hurdle</w:t>
      </w:r>
      <w:sdt>
        <w:sdtPr>
          <w:tag w:val="goog_rdk_73"/>
          <w:id w:val="1769960366"/>
        </w:sdtPr>
        <w:sdtContent/>
      </w:sdt>
      <w:r>
        <w:t>s</w:t>
      </w:r>
      <w:r w:rsidR="00E40FA9">
        <w:t xml:space="preserve"> </w:t>
      </w:r>
      <w:r>
        <w:t>involve the cost of these systems</w:t>
      </w:r>
      <w:r w:rsidR="00AD1677">
        <w:t xml:space="preserve"> (as mentioned)</w:t>
      </w:r>
      <w:r>
        <w:t xml:space="preserve"> and the obtrusiveness of the devices. High upfront costs can put these technologies out of reach for many older adu</w:t>
      </w:r>
      <w:sdt>
        <w:sdtPr>
          <w:tag w:val="goog_rdk_74"/>
          <w:id w:val="-111666105"/>
        </w:sdtPr>
        <w:sdtContent/>
      </w:sdt>
      <w:r>
        <w:t>lts</w:t>
      </w:r>
      <w:r w:rsidR="00E40FA9">
        <w:t xml:space="preserve"> </w:t>
      </w:r>
      <w:r w:rsidR="00347FF5">
        <w:t xml:space="preserve">– </w:t>
      </w:r>
      <w:r>
        <w:t xml:space="preserve">particularly those on fixed incomes. Furthermore, the physical presence of devices in the home can be </w:t>
      </w:r>
      <w:commentRangeStart w:id="28"/>
      <w:r w:rsidR="00347FF5">
        <w:t>obtrusive</w:t>
      </w:r>
      <w:commentRangeEnd w:id="28"/>
      <w:r w:rsidR="00347FF5">
        <w:rPr>
          <w:rStyle w:val="CommentReference"/>
          <w:rFonts w:asciiTheme="minorHAnsi" w:eastAsiaTheme="minorEastAsia" w:hAnsiTheme="minorHAnsi" w:cstheme="minorBidi"/>
          <w:lang w:eastAsia="ja-JP"/>
        </w:rPr>
        <w:commentReference w:id="28"/>
      </w:r>
      <w:r>
        <w:t xml:space="preserve">, potentially disrupting the comfort and aesthetics of the living environment. For a practical application in solving accessibility issues for older adults, the challenge lies in developing affordable and unobtrusive technologies while still </w:t>
      </w:r>
      <w:commentRangeStart w:id="29"/>
      <w:r w:rsidR="00E40FA9" w:rsidRPr="00E40FA9">
        <w:t xml:space="preserve">retaining </w:t>
      </w:r>
      <w:r w:rsidR="00347FF5">
        <w:t xml:space="preserve">their </w:t>
      </w:r>
      <w:r w:rsidR="00E40FA9" w:rsidRPr="00E40FA9">
        <w:t>effectiveness</w:t>
      </w:r>
      <w:r>
        <w:t xml:space="preserve">. </w:t>
      </w:r>
      <w:commentRangeEnd w:id="29"/>
      <w:r w:rsidR="00347FF5">
        <w:rPr>
          <w:rStyle w:val="CommentReference"/>
          <w:rFonts w:asciiTheme="minorHAnsi" w:eastAsiaTheme="minorEastAsia" w:hAnsiTheme="minorHAnsi" w:cstheme="minorBidi"/>
          <w:lang w:eastAsia="ja-JP"/>
        </w:rPr>
        <w:commentReference w:id="29"/>
      </w:r>
      <w:r>
        <w:t xml:space="preserve">Solutions must focus on functionality and user experience, ensuring that devices blend seamlessly into the home environment without being overwhelming or difficult to use. Affordability is </w:t>
      </w:r>
      <w:r w:rsidR="003503F0">
        <w:t xml:space="preserve">also </w:t>
      </w:r>
      <w:r>
        <w:t xml:space="preserve">key, </w:t>
      </w:r>
      <w:r>
        <w:lastRenderedPageBreak/>
        <w:t>especially as the population ages and the number of individuals needing assistance continues to rise.</w:t>
      </w:r>
    </w:p>
    <w:p w14:paraId="000000F4" w14:textId="1053AD25" w:rsidR="00CF1CCF" w:rsidRDefault="00E308C4">
      <w:pPr>
        <w:spacing w:line="480" w:lineRule="auto"/>
        <w:ind w:firstLine="720"/>
      </w:pPr>
      <w:r>
        <w:t>In response to these challeng</w:t>
      </w:r>
      <w:sdt>
        <w:sdtPr>
          <w:tag w:val="goog_rdk_76"/>
          <w:id w:val="-369232873"/>
        </w:sdtPr>
        <w:sdtContent/>
      </w:sdt>
      <w:r>
        <w:t>es</w:t>
      </w:r>
      <w:r w:rsidR="00347FF5">
        <w:t>,</w:t>
      </w:r>
      <w:r w:rsidR="00E40FA9">
        <w:t xml:space="preserve"> </w:t>
      </w:r>
      <w:r>
        <w:t xml:space="preserve">intuitive, low-cost solutions such as gesture recognition systems or </w:t>
      </w:r>
      <w:commentRangeStart w:id="30"/>
      <w:r>
        <w:t xml:space="preserve">simple interfaces </w:t>
      </w:r>
      <w:r w:rsidR="003503F0">
        <w:t xml:space="preserve">to allow individuals to control devices through natural interactions </w:t>
      </w:r>
      <w:r>
        <w:t>could be designe</w:t>
      </w:r>
      <w:commentRangeEnd w:id="30"/>
      <w:r w:rsidR="003503F0">
        <w:rPr>
          <w:rStyle w:val="CommentReference"/>
          <w:rFonts w:asciiTheme="minorHAnsi" w:eastAsiaTheme="minorEastAsia" w:hAnsiTheme="minorHAnsi" w:cstheme="minorBidi"/>
          <w:lang w:eastAsia="ja-JP"/>
        </w:rPr>
        <w:commentReference w:id="30"/>
      </w:r>
      <w:r>
        <w:t xml:space="preserve">d with AI technology and without the need for complex hardware or invasive modifications (Islam, M.M., 2020). These systems could provide a cost-effective alternative, allowing older adults to easily manage their daily tasks while avoiding the high costs associated with robotics and sensor-heavy systems. </w:t>
      </w:r>
      <w:sdt>
        <w:sdtPr>
          <w:tag w:val="goog_rdk_77"/>
          <w:id w:val="-1106417547"/>
        </w:sdtPr>
        <w:sdtContent/>
      </w:sdt>
      <w:r>
        <w:t xml:space="preserve">By focusing on accessible, affordable, and unobtrusive technological solutions, we can help bridge the gap between the increasing need for care and the dwindling number of caregivers. These technologies have the potential to empower older adults, enabling them to live more independently and with greater dignity as they age. (Courtney, K. L. et al, 2007; Moon NW, et al, 2019) </w:t>
      </w:r>
    </w:p>
    <w:p w14:paraId="000000F5" w14:textId="48F747B8" w:rsidR="00CF1CCF" w:rsidRDefault="00E308C4">
      <w:pPr>
        <w:pStyle w:val="Heading2"/>
      </w:pPr>
      <w:bookmarkStart w:id="31" w:name="_Toc197272622"/>
      <w:r>
        <w:t xml:space="preserve">2.3 Pointing </w:t>
      </w:r>
      <w:r w:rsidR="00B10A57" w:rsidRPr="00B10A57">
        <w:t>Gesture Recognition and Object Interaction</w:t>
      </w:r>
      <w:bookmarkEnd w:id="31"/>
      <w:r>
        <w:t xml:space="preserve"> </w:t>
      </w:r>
    </w:p>
    <w:p w14:paraId="000000F6" w14:textId="58A77B82" w:rsidR="00CF1CCF" w:rsidRDefault="00E308C4">
      <w:pPr>
        <w:spacing w:line="480" w:lineRule="auto"/>
        <w:ind w:firstLine="720"/>
      </w:pPr>
      <w:r>
        <w:t xml:space="preserve">Gesture control has been widely adopted in the </w:t>
      </w:r>
      <w:commentRangeStart w:id="32"/>
      <w:r w:rsidR="003503F0">
        <w:t>augmented and virtual reality (</w:t>
      </w:r>
      <w:r>
        <w:t>AR/VR</w:t>
      </w:r>
      <w:r w:rsidR="003503F0">
        <w:t>)</w:t>
      </w:r>
      <w:r>
        <w:t xml:space="preserve"> </w:t>
      </w:r>
      <w:commentRangeEnd w:id="32"/>
      <w:r w:rsidR="003503F0">
        <w:rPr>
          <w:rStyle w:val="CommentReference"/>
          <w:rFonts w:asciiTheme="minorHAnsi" w:eastAsiaTheme="minorEastAsia" w:hAnsiTheme="minorHAnsi" w:cstheme="minorBidi"/>
          <w:lang w:eastAsia="ja-JP"/>
        </w:rPr>
        <w:commentReference w:id="32"/>
      </w:r>
      <w:r>
        <w:t xml:space="preserve">industry and can serve as an ideal daily solution for individuals with mobility impairments. </w:t>
      </w:r>
      <w:r w:rsidR="00347FF5">
        <w:t>E</w:t>
      </w:r>
      <w:r>
        <w:t>gocentric vision</w:t>
      </w:r>
      <w:r w:rsidR="004E7E93">
        <w:t xml:space="preserve"> (</w:t>
      </w:r>
      <w:r>
        <w:t>also known as first-person vision</w:t>
      </w:r>
      <w:r w:rsidR="004E7E93">
        <w:t>) u</w:t>
      </w:r>
      <w:r>
        <w:t>sually refers to capturing and processing images and videos from cameras worn on a person’s head. With the development of smart wearable cameras and augmented reality headsets such as Meta Oculus, Microsoft HoloLens, and Google Glass, egocentric vision and its potential applications have drawn much attention. Th</w:t>
      </w:r>
      <w:r w:rsidR="00347FF5">
        <w:t>e</w:t>
      </w:r>
      <w:r>
        <w:t xml:space="preserve"> 2016 CVPR paper, “A Pointing Gesture-Based Egocentric Interaction System: Dataset, Approach, and Application” (Huang </w:t>
      </w:r>
      <w:r>
        <w:rPr>
          <w:i/>
        </w:rPr>
        <w:t>et al</w:t>
      </w:r>
      <w:r>
        <w:t xml:space="preserve">., </w:t>
      </w:r>
      <w:r>
        <w:lastRenderedPageBreak/>
        <w:t>2016)</w:t>
      </w:r>
      <w:sdt>
        <w:sdtPr>
          <w:tag w:val="goog_rdk_79"/>
          <w:id w:val="-1444373800"/>
        </w:sdtPr>
        <w:sdtContent/>
      </w:sdt>
      <w:r w:rsidR="004E7E93">
        <w:t xml:space="preserve"> </w:t>
      </w:r>
      <w:r w:rsidR="00347FF5">
        <w:t xml:space="preserve">studies </w:t>
      </w:r>
      <w:r>
        <w:t>AR-based pointing technology, especially hand gesture-based interaction. This paper presents a solution for point</w:t>
      </w:r>
      <w:r w:rsidR="00347FF5">
        <w:t>ing</w:t>
      </w:r>
      <w:r w:rsidR="007F6162">
        <w:t>-</w:t>
      </w:r>
      <w:r>
        <w:t>gesture</w:t>
      </w:r>
      <w:r w:rsidR="007F6162">
        <w:t xml:space="preserve"> </w:t>
      </w:r>
      <w:r>
        <w:t xml:space="preserve">interaction in egocentric vision and its applications. </w:t>
      </w:r>
      <w:sdt>
        <w:sdtPr>
          <w:tag w:val="goog_rdk_80"/>
          <w:id w:val="1120568575"/>
        </w:sdtPr>
        <w:sdtContent/>
      </w:sdt>
      <w:r>
        <w:t xml:space="preserve">Firstly, a dataset is established, focusing on pointing gestures for egocentric vision. </w:t>
      </w:r>
      <w:r w:rsidR="004E7E93">
        <w:t>Second</w:t>
      </w:r>
      <w:r>
        <w:t xml:space="preserve">, they propose a two-stage Faster R-CNN-based hand detection and dual-target fingertip detection framework. Later, </w:t>
      </w:r>
      <w:commentRangeStart w:id="33"/>
      <w:r>
        <w:t xml:space="preserve">Cao </w:t>
      </w:r>
      <w:r>
        <w:rPr>
          <w:i/>
        </w:rPr>
        <w:t>et al</w:t>
      </w:r>
      <w:r>
        <w:t xml:space="preserve">. </w:t>
      </w:r>
      <w:commentRangeEnd w:id="33"/>
      <w:r w:rsidR="00347FF5">
        <w:rPr>
          <w:rStyle w:val="CommentReference"/>
          <w:rFonts w:asciiTheme="minorHAnsi" w:eastAsiaTheme="minorEastAsia" w:hAnsiTheme="minorHAnsi" w:cstheme="minorBidi"/>
          <w:lang w:eastAsia="ja-JP"/>
        </w:rPr>
        <w:commentReference w:id="33"/>
      </w:r>
      <w:r>
        <w:t xml:space="preserve">proposed an egocentric gesture recognition using </w:t>
      </w:r>
      <w:r w:rsidR="00347FF5">
        <w:t xml:space="preserve">a </w:t>
      </w:r>
      <w:r>
        <w:t xml:space="preserve">recurrent CNN with spatiotemporal transformer modules for wearable </w:t>
      </w:r>
      <w:sdt>
        <w:sdtPr>
          <w:tag w:val="goog_rdk_81"/>
          <w:id w:val="-1117055489"/>
        </w:sdtPr>
        <w:sdtContent/>
      </w:sdt>
      <w:r>
        <w:t xml:space="preserve">AR device movement problems. </w:t>
      </w:r>
      <w:commentRangeStart w:id="34"/>
      <w:r>
        <w:t xml:space="preserve">Alam M. M. </w:t>
      </w:r>
      <w:r>
        <w:rPr>
          <w:i/>
        </w:rPr>
        <w:t>et al</w:t>
      </w:r>
      <w:r>
        <w:t>.</w:t>
      </w:r>
      <w:commentRangeEnd w:id="34"/>
      <w:r w:rsidR="00347FF5">
        <w:rPr>
          <w:rStyle w:val="CommentReference"/>
          <w:rFonts w:asciiTheme="minorHAnsi" w:eastAsiaTheme="minorEastAsia" w:hAnsiTheme="minorHAnsi" w:cstheme="minorBidi"/>
          <w:lang w:eastAsia="ja-JP"/>
        </w:rPr>
        <w:commentReference w:id="34"/>
      </w:r>
      <w:r>
        <w:t xml:space="preserve"> introduce a unified learning approach to predict both the probabilistic output of the egocentric gesture of fingers and the positional output of all the fingertips using one forward propagation of a CNN. For </w:t>
      </w:r>
      <w:r w:rsidR="002E48A5">
        <w:t xml:space="preserve">a </w:t>
      </w:r>
      <w:r>
        <w:t>special hardware</w:t>
      </w:r>
      <w:r w:rsidR="002E48A5">
        <w:t xml:space="preserve"> example</w:t>
      </w:r>
      <w:r>
        <w:t xml:space="preserve">, </w:t>
      </w:r>
      <w:commentRangeStart w:id="35"/>
      <w:r>
        <w:t xml:space="preserve">G. Park et al. </w:t>
      </w:r>
      <w:commentRangeEnd w:id="35"/>
      <w:r w:rsidR="00347FF5">
        <w:rPr>
          <w:rStyle w:val="CommentReference"/>
          <w:rFonts w:asciiTheme="minorHAnsi" w:eastAsiaTheme="minorEastAsia" w:hAnsiTheme="minorHAnsi" w:cstheme="minorBidi"/>
          <w:lang w:eastAsia="ja-JP"/>
        </w:rPr>
        <w:commentReference w:id="35"/>
      </w:r>
      <w:r>
        <w:t xml:space="preserve">developed a gesture recognition method </w:t>
      </w:r>
      <w:sdt>
        <w:sdtPr>
          <w:tag w:val="goog_rdk_82"/>
          <w:id w:val="-2095693531"/>
        </w:sdtPr>
        <w:sdtContent>
          <w:r w:rsidR="00074442" w:rsidRPr="00074442">
            <w:t>with a radar-antenna system</w:t>
          </w:r>
          <w:r w:rsidR="00074442">
            <w:t xml:space="preserve"> </w:t>
          </w:r>
        </w:sdtContent>
      </w:sdt>
      <w:r>
        <w:t>and a deep learning model.</w:t>
      </w:r>
    </w:p>
    <w:p w14:paraId="000000F7" w14:textId="302AE95D" w:rsidR="00CF1CCF" w:rsidRDefault="00E308C4">
      <w:pPr>
        <w:spacing w:line="480" w:lineRule="auto"/>
        <w:ind w:firstLine="720"/>
      </w:pPr>
      <w:r>
        <w:t>A wearable solution for gesture recognition may pose significant challenges for mobility-impaired individuals, as it can be expensive and physically intrusive. In contrast, Nakamura et al. (2023) offer a more practical approach. They developed a non-wearable solution</w:t>
      </w:r>
      <w:r w:rsidR="00860507">
        <w:t>, called DeePoint,</w:t>
      </w:r>
      <w:r>
        <w:t xml:space="preserve"> that focused on automatic visual recognition and direction estimation for pointing gestures. This research presents a groundbreaking method for neural-based pointing recognition and introduces the first large-scale dataset designed specifically for this purpose. The DeePoint </w:t>
      </w:r>
      <w:r w:rsidR="00D124FC">
        <w:t xml:space="preserve">(DP) </w:t>
      </w:r>
      <w:r>
        <w:t>Dataset</w:t>
      </w:r>
      <w:commentRangeStart w:id="36"/>
      <w:r>
        <w:t xml:space="preserve"> consists</w:t>
      </w:r>
      <w:commentRangeEnd w:id="36"/>
      <w:r w:rsidR="00860507">
        <w:rPr>
          <w:rStyle w:val="CommentReference"/>
          <w:rFonts w:asciiTheme="minorHAnsi" w:eastAsiaTheme="minorEastAsia" w:hAnsiTheme="minorHAnsi" w:cstheme="minorBidi"/>
          <w:lang w:eastAsia="ja-JP"/>
        </w:rPr>
        <w:commentReference w:id="36"/>
      </w:r>
      <w:r>
        <w:t xml:space="preserve"> of over 2 million frames collected from 33 individuals exhibiting a variety of pointing styles. Each frame</w:t>
      </w:r>
      <w:sdt>
        <w:sdtPr>
          <w:tag w:val="goog_rdk_83"/>
          <w:id w:val="-1300382647"/>
        </w:sdtPr>
        <w:sdtContent/>
      </w:sdt>
      <w:r>
        <w:t xml:space="preserve"> </w:t>
      </w:r>
      <w:r w:rsidR="001834EC">
        <w:t>has been m</w:t>
      </w:r>
      <w:r>
        <w:t>eticulously annotated with pointing timings and 3D pointing directions, enabling detailed and accurate gesture analysis. This rich dataset serves as a critical resource for training and evaluating models in visual gesture recognition. Additionally, th</w:t>
      </w:r>
      <w:r w:rsidR="001834EC">
        <w:t>is</w:t>
      </w:r>
      <w:r>
        <w:t xml:space="preserve"> paper </w:t>
      </w:r>
      <w:r>
        <w:lastRenderedPageBreak/>
        <w:t xml:space="preserve">introduces the DeePoint model, the first neural network architecture specifically designed to understand pointing gestures and estimate their direction. Through extensive experimentation, the model demonstrated both high accuracy and efficiency, showcasing its potential for real-world applications. The combination of the DeePoint model and the DP Dataset offers a robust foundation for future advancements in visual </w:t>
      </w:r>
      <w:r w:rsidR="00D124FC">
        <w:t>human-</w:t>
      </w:r>
      <w:r>
        <w:t>intention understanding, particularly for non-wearable gesture-based interaction systems. DeePoint research addresses the limitations of wearable technologies and advances nonintrusive solutions, setting the stage for more accessible and intuitive assistive technologies for users with mobility impairments.</w:t>
      </w:r>
    </w:p>
    <w:p w14:paraId="000000F8" w14:textId="411236E5" w:rsidR="00CF1CCF" w:rsidRDefault="00E308C4">
      <w:pPr>
        <w:spacing w:line="480" w:lineRule="auto"/>
        <w:ind w:firstLine="720"/>
      </w:pPr>
      <w:r>
        <w:t>WorldPoint (Kim et al., 2023) introduces an innovative concept that leverages pointing gestures for quick and intuitive mobile interactions. This approach eliminates the need for wearable devices, although users are required to always have their mobile phones with them. Developed by Kim et al. at CMU, this technology harnesses recent advancements in wide-angle, rear-facing smartphone cameras combined with hardware-accelerated machine learnin</w:t>
      </w:r>
      <w:sdt>
        <w:sdtPr>
          <w:tag w:val="goog_rdk_85"/>
          <w:id w:val="-178045092"/>
        </w:sdtPr>
        <w:sdtContent/>
      </w:sdt>
      <w:r>
        <w:t>g</w:t>
      </w:r>
      <w:r w:rsidR="00743C71">
        <w:t>,</w:t>
      </w:r>
      <w:r w:rsidR="00800295">
        <w:t xml:space="preserve"> </w:t>
      </w:r>
      <w:r>
        <w:t>facilitating real-time, infrastructure-free finger-pointing interactions on modern mobile devices.</w:t>
      </w:r>
    </w:p>
    <w:p w14:paraId="000000F9" w14:textId="2B54922A" w:rsidR="00CF1CCF" w:rsidRDefault="00E308C4">
      <w:pPr>
        <w:spacing w:line="480" w:lineRule="auto"/>
        <w:ind w:firstLine="720"/>
      </w:pPr>
      <w:r>
        <w:t>Finger</w:t>
      </w:r>
      <w:r w:rsidR="00265972">
        <w:t>-</w:t>
      </w:r>
      <w:r>
        <w:t xml:space="preserve">pointing occasionally needs verification </w:t>
      </w:r>
      <w:sdt>
        <w:sdtPr>
          <w:tag w:val="goog_rdk_86"/>
          <w:id w:val="90437309"/>
        </w:sdtPr>
        <w:sdtContent/>
      </w:sdt>
      <w:r>
        <w:t xml:space="preserve">to </w:t>
      </w:r>
      <w:r w:rsidR="00800295">
        <w:t xml:space="preserve">fully </w:t>
      </w:r>
      <w:r>
        <w:t xml:space="preserve">understand the user’s intent. </w:t>
      </w:r>
      <w:commentRangeStart w:id="37"/>
      <w:r>
        <w:t xml:space="preserve">Constantin et al. </w:t>
      </w:r>
      <w:commentRangeEnd w:id="37"/>
      <w:r w:rsidR="00860507">
        <w:rPr>
          <w:rStyle w:val="CommentReference"/>
          <w:rFonts w:asciiTheme="minorHAnsi" w:eastAsiaTheme="minorEastAsia" w:hAnsiTheme="minorHAnsi" w:cstheme="minorBidi"/>
          <w:lang w:eastAsia="ja-JP"/>
        </w:rPr>
        <w:commentReference w:id="37"/>
      </w:r>
      <w:r>
        <w:t xml:space="preserve">propose an error correction technique utilizing natural language in conjunction with pointing gestures. Their approach employs 2D detection of hands and objects, relying on user utterances to rectify mistakes stemming from the misclassification of pointed objects. </w:t>
      </w:r>
      <w:commentRangeStart w:id="38"/>
      <w:r>
        <w:t xml:space="preserve">Xie et al. </w:t>
      </w:r>
      <w:commentRangeEnd w:id="38"/>
      <w:r w:rsidR="00860507">
        <w:rPr>
          <w:rStyle w:val="CommentReference"/>
          <w:rFonts w:asciiTheme="minorHAnsi" w:eastAsiaTheme="minorEastAsia" w:hAnsiTheme="minorHAnsi" w:cstheme="minorBidi"/>
          <w:lang w:eastAsia="ja-JP"/>
        </w:rPr>
        <w:commentReference w:id="38"/>
      </w:r>
      <w:r>
        <w:t>introduce the Multimodal Guidance Module (MGM</w:t>
      </w:r>
      <w:commentRangeStart w:id="39"/>
      <w:r>
        <w:t xml:space="preserve">), </w:t>
      </w:r>
      <w:commentRangeEnd w:id="39"/>
      <w:r w:rsidR="00D124FC">
        <w:rPr>
          <w:rStyle w:val="CommentReference"/>
          <w:rFonts w:asciiTheme="minorHAnsi" w:eastAsiaTheme="minorEastAsia" w:hAnsiTheme="minorHAnsi" w:cstheme="minorBidi"/>
          <w:lang w:eastAsia="ja-JP"/>
        </w:rPr>
        <w:commentReference w:id="39"/>
      </w:r>
      <w:r>
        <w:t xml:space="preserve">which integrates various input methods, including language directives, </w:t>
      </w:r>
      <w:r>
        <w:lastRenderedPageBreak/>
        <w:t>pointing gestures, and click</w:t>
      </w:r>
      <w:sdt>
        <w:sdtPr>
          <w:tag w:val="goog_rdk_87"/>
          <w:id w:val="-1432889738"/>
        </w:sdtPr>
        <w:sdtContent/>
      </w:sdt>
      <w:r>
        <w:t>s to identify target areas and sample points as centers of regions. Our research embodies this concept by using two types of inputs</w:t>
      </w:r>
      <w:r w:rsidR="00860507">
        <w:t>,</w:t>
      </w:r>
      <w:r>
        <w:t xml:space="preserve"> images and pointing </w:t>
      </w:r>
      <w:r w:rsidR="00D65287">
        <w:t>direction vectors</w:t>
      </w:r>
      <w:r w:rsidR="00860507">
        <w:t>,</w:t>
      </w:r>
      <w:r w:rsidR="00D65287">
        <w:t xml:space="preserve"> </w:t>
      </w:r>
      <w:r>
        <w:t>to the transformer</w:t>
      </w:r>
      <w:sdt>
        <w:sdtPr>
          <w:tag w:val="goog_rdk_88"/>
          <w:id w:val="-261694725"/>
        </w:sdtPr>
        <w:sdtContent/>
      </w:sdt>
      <w:r>
        <w:t xml:space="preserve"> for device classification.</w:t>
      </w:r>
    </w:p>
    <w:p w14:paraId="000000FA" w14:textId="7327918D" w:rsidR="00CF1CCF" w:rsidRDefault="00E308C4">
      <w:pPr>
        <w:spacing w:line="480" w:lineRule="auto"/>
        <w:ind w:firstLine="720"/>
      </w:pPr>
      <w:r>
        <w:t xml:space="preserve">Recently, pointing gesture technologies have become popular in the automobile industry. In the paper "You Have a Point There: Object Selection Inside an Automobile Using Gaze, Head Pose, and Finger Pointing" (Aftab </w:t>
      </w:r>
      <w:r>
        <w:rPr>
          <w:i/>
        </w:rPr>
        <w:t>et al</w:t>
      </w:r>
      <w:r>
        <w:t xml:space="preserve">. 2020), finger-pointing technology is explored for automotive user interaction. The automotive industry is rapidly advancing in user interaction technologies, with mid-air gestures and voice commands already enhancing driver-vehicle interaction (see Figure 2). This paper proposes a multimodal fusion method: gaze, head pose, and finger-pointing gestures, using speech solely as a trigger for the fusion process. This paper </w:t>
      </w:r>
      <w:r w:rsidR="00860507">
        <w:t xml:space="preserve">compares </w:t>
      </w:r>
      <w:r>
        <w:t>state-of-the-art deep neural network architectures with traditional machine learning; the results indicate that deep learning methods</w:t>
      </w:r>
      <w:sdt>
        <w:sdtPr>
          <w:tag w:val="goog_rdk_89"/>
          <w:id w:val="-373624278"/>
        </w:sdtPr>
        <w:sdtContent/>
      </w:sdt>
      <w:r>
        <w:t xml:space="preserve"> can improve pointing direction accuracy when integrating multiple modalities. This multimodal approach has the potential to enhance user interaction in vehicles, </w:t>
      </w:r>
      <w:sdt>
        <w:sdtPr>
          <w:tag w:val="goog_rdk_90"/>
          <w:id w:val="-2019694177"/>
        </w:sdtPr>
        <w:sdtContent>
          <w:r w:rsidR="00D65287" w:rsidRPr="00D65287">
            <w:t>establishing a basis</w:t>
          </w:r>
        </w:sdtContent>
      </w:sdt>
      <w:r>
        <w:t xml:space="preserve"> for future applications that rely on sensor fusion for a more intuitive and responsive driving experience. </w:t>
      </w:r>
    </w:p>
    <w:p w14:paraId="000000FB" w14:textId="54B11326" w:rsidR="00CF1CCF" w:rsidRDefault="00E308C4">
      <w:pPr>
        <w:spacing w:line="480" w:lineRule="auto"/>
        <w:ind w:firstLine="720"/>
      </w:pPr>
      <w:r>
        <w:t xml:space="preserve">In contrast to other approaches that rely on specialized and often costly gesture camera hardware, our research leverages a software-based solution using the DeePoint model (Nakamura 2023). </w:t>
      </w:r>
      <w:sdt>
        <w:sdtPr>
          <w:tag w:val="goog_rdk_91"/>
          <w:id w:val="-1454251004"/>
        </w:sdtPr>
        <w:sdtContent/>
      </w:sdt>
      <w:r>
        <w:t xml:space="preserve">This shift away from hardware dependency represents a significant advancement, as it allows us to achieve accurate pointing gesture recognition without the need for expensive, dedicated gesture-tracking equipment. By focusing on software-based innovations, we </w:t>
      </w:r>
      <w:r w:rsidR="00860507">
        <w:t>can</w:t>
      </w:r>
      <w:r>
        <w:t xml:space="preserve"> lower the overall cost of the system, making it more </w:t>
      </w:r>
      <w:r>
        <w:lastRenderedPageBreak/>
        <w:t>accessible and practical for widespread use, particularly for individuals with mobility impairments who may benefit from affordable assistive technology.</w:t>
      </w:r>
    </w:p>
    <w:p w14:paraId="000000FC" w14:textId="28386DED" w:rsidR="00CF1CCF" w:rsidRDefault="00E308C4">
      <w:pPr>
        <w:spacing w:line="480" w:lineRule="auto"/>
        <w:ind w:firstLine="720"/>
      </w:pPr>
      <w:r>
        <w:t xml:space="preserve">Our software-driven approach capitalizes on the strength of neural networks and advanced algorithms to replicate the functionality typically associated with high-end hardware solutions. By using DeePoint, we maintain high accuracy in gesture recognition and direction estimation, while drastically </w:t>
      </w:r>
      <w:commentRangeStart w:id="40"/>
      <w:r>
        <w:t xml:space="preserve">cutting the </w:t>
      </w:r>
      <w:commentRangeEnd w:id="40"/>
      <w:r w:rsidR="00D60D4E">
        <w:rPr>
          <w:rStyle w:val="CommentReference"/>
          <w:rFonts w:asciiTheme="minorHAnsi" w:eastAsiaTheme="minorEastAsia" w:hAnsiTheme="minorHAnsi" w:cstheme="minorBidi"/>
          <w:lang w:eastAsia="ja-JP"/>
        </w:rPr>
        <w:commentReference w:id="40"/>
      </w:r>
      <w:r>
        <w:t xml:space="preserve">expenses that would otherwise be incurred by </w:t>
      </w:r>
      <w:sdt>
        <w:sdtPr>
          <w:tag w:val="goog_rdk_92"/>
          <w:id w:val="-648200169"/>
        </w:sdtPr>
        <w:sdtContent/>
      </w:sdt>
      <w:r w:rsidR="00C870B5">
        <w:t>utilizing</w:t>
      </w:r>
      <w:r>
        <w:t xml:space="preserve"> specialized cameras. This not only makes the technology more cost-effective but also enhances its portability and ease of implementation in various real-world environments, including homes, healthcare facilities, and public spaces.</w:t>
      </w:r>
    </w:p>
    <w:p w14:paraId="000000FD" w14:textId="77777777" w:rsidR="00CF1CCF" w:rsidRDefault="00E308C4">
      <w:pPr>
        <w:spacing w:line="480" w:lineRule="auto"/>
        <w:ind w:firstLine="720"/>
      </w:pPr>
      <w:r>
        <w:t>Ultimately, this software-first strategy aligns with our goal of developing accessible assistive technologies, reducing barriers for users, and enabling broader adoption across diverse settings. By eliminating the need for dedicated hardware, we pave the way for more scalable and flexible solutions that can integrate seamlessly into existing systems, benefiting a wider range of users without the burden of high costs.</w:t>
      </w:r>
    </w:p>
    <w:p w14:paraId="000000FE" w14:textId="389F81BF" w:rsidR="00CF1CCF" w:rsidRDefault="00000000">
      <w:pPr>
        <w:spacing w:line="480" w:lineRule="auto"/>
        <w:ind w:firstLine="720"/>
      </w:pPr>
      <w:sdt>
        <w:sdtPr>
          <w:tag w:val="goog_rdk_93"/>
          <w:id w:val="-34046819"/>
        </w:sdtPr>
        <w:sdtContent>
          <w:r w:rsidR="00871A72">
            <w:t>Roider</w:t>
          </w:r>
        </w:sdtContent>
      </w:sdt>
      <w:r w:rsidR="00E308C4">
        <w:t xml:space="preserve"> </w:t>
      </w:r>
      <w:r w:rsidR="00871A72">
        <w:t>et</w:t>
      </w:r>
      <w:r w:rsidR="00E308C4">
        <w:t xml:space="preserve"> </w:t>
      </w:r>
      <w:r w:rsidR="00871A72">
        <w:t>al.</w:t>
      </w:r>
      <w:r w:rsidR="00E308C4">
        <w:t xml:space="preserve"> </w:t>
      </w:r>
      <w:r w:rsidR="00871A72">
        <w:t>have</w:t>
      </w:r>
      <w:r w:rsidR="00E308C4">
        <w:t xml:space="preserve"> </w:t>
      </w:r>
      <w:r w:rsidR="00871A72">
        <w:t>also</w:t>
      </w:r>
      <w:r w:rsidR="00E308C4">
        <w:t xml:space="preserve"> </w:t>
      </w:r>
      <w:r w:rsidR="00871A72">
        <w:t>presented</w:t>
      </w:r>
      <w:r w:rsidR="00E308C4">
        <w:t xml:space="preserve"> </w:t>
      </w:r>
      <w:r w:rsidR="00871A72">
        <w:t>the</w:t>
      </w:r>
      <w:r w:rsidR="00E308C4">
        <w:t xml:space="preserve"> </w:t>
      </w:r>
      <w:r w:rsidR="00871A72">
        <w:t>problem</w:t>
      </w:r>
      <w:r w:rsidR="00E308C4">
        <w:t xml:space="preserve"> </w:t>
      </w:r>
      <w:r w:rsidR="00871A72">
        <w:t>of</w:t>
      </w:r>
      <w:r w:rsidR="00E308C4">
        <w:t xml:space="preserve"> </w:t>
      </w:r>
      <w:r w:rsidR="00871A72">
        <w:t>object</w:t>
      </w:r>
      <w:r w:rsidR="00E308C4">
        <w:t xml:space="preserve"> </w:t>
      </w:r>
      <w:r w:rsidR="00871A72">
        <w:t>selection</w:t>
      </w:r>
      <w:r w:rsidR="00E308C4">
        <w:t xml:space="preserve"> </w:t>
      </w:r>
      <w:r w:rsidR="00871A72">
        <w:t>inside</w:t>
      </w:r>
      <w:r w:rsidR="00E308C4">
        <w:t xml:space="preserve"> </w:t>
      </w:r>
      <w:r w:rsidR="00871A72">
        <w:t>a</w:t>
      </w:r>
      <w:r w:rsidR="00E308C4">
        <w:t xml:space="preserve"> </w:t>
      </w:r>
      <w:r w:rsidR="00871A72">
        <w:t>car.</w:t>
      </w:r>
      <w:r w:rsidR="00E308C4">
        <w:t xml:space="preserve"> </w:t>
      </w:r>
      <w:r w:rsidR="00871A72">
        <w:t>They</w:t>
      </w:r>
      <w:r w:rsidR="00E308C4">
        <w:t xml:space="preserve"> integrate eye gaze with finger-pointing </w:t>
      </w:r>
      <w:commentRangeStart w:id="41"/>
      <w:r w:rsidR="00E308C4">
        <w:t>gestures using a simple</w:t>
      </w:r>
      <w:r w:rsidR="00871A72">
        <w:t xml:space="preserve"> </w:t>
      </w:r>
      <w:r w:rsidR="00E308C4">
        <w:t>rule-based fusion approach</w:t>
      </w:r>
      <w:commentRangeEnd w:id="41"/>
      <w:r w:rsidR="00D60D4E">
        <w:rPr>
          <w:rStyle w:val="CommentReference"/>
          <w:rFonts w:asciiTheme="minorHAnsi" w:eastAsiaTheme="minorEastAsia" w:hAnsiTheme="minorHAnsi" w:cstheme="minorBidi"/>
          <w:lang w:eastAsia="ja-JP"/>
        </w:rPr>
        <w:commentReference w:id="41"/>
      </w:r>
      <w:r w:rsidR="00E308C4">
        <w:t xml:space="preserve">. They have shown that </w:t>
      </w:r>
      <w:r w:rsidR="00871A72">
        <w:t>selecting</w:t>
      </w:r>
      <w:r w:rsidR="00E308C4">
        <w:t xml:space="preserve"> </w:t>
      </w:r>
      <w:r w:rsidR="00871A72">
        <w:t>an object</w:t>
      </w:r>
      <w:r w:rsidR="00E308C4">
        <w:t xml:space="preserve"> on an in-vehicle display screen achieves increased pointing accuracy over a single modality, finger</w:t>
      </w:r>
      <w:r w:rsidR="00871A72">
        <w:t>-</w:t>
      </w:r>
      <w:r w:rsidR="00E308C4">
        <w:t xml:space="preserve">pointing (Roider et al., 2018). However, this experiment is limited to only </w:t>
      </w:r>
      <w:commentRangeStart w:id="42"/>
      <w:r w:rsidR="00E308C4">
        <w:t xml:space="preserve">four </w:t>
      </w:r>
      <w:r w:rsidR="00D60D4E">
        <w:t xml:space="preserve">adjacent </w:t>
      </w:r>
      <w:r w:rsidR="00E308C4">
        <w:t xml:space="preserve">objects on </w:t>
      </w:r>
      <w:commentRangeEnd w:id="42"/>
      <w:r w:rsidR="00D60D4E">
        <w:rPr>
          <w:rStyle w:val="CommentReference"/>
          <w:rFonts w:asciiTheme="minorHAnsi" w:eastAsiaTheme="minorEastAsia" w:hAnsiTheme="minorHAnsi" w:cstheme="minorBidi"/>
          <w:lang w:eastAsia="ja-JP"/>
        </w:rPr>
        <w:commentReference w:id="42"/>
      </w:r>
      <w:r w:rsidR="00E308C4">
        <w:t xml:space="preserve">a screen. </w:t>
      </w:r>
    </w:p>
    <w:p w14:paraId="244BC74C" w14:textId="77777777" w:rsidR="005B7623" w:rsidRDefault="00E308C4" w:rsidP="005B7623">
      <w:pPr>
        <w:keepNext/>
        <w:spacing w:before="280" w:after="280" w:line="240" w:lineRule="auto"/>
      </w:pPr>
      <w:r>
        <w:rPr>
          <w:noProof/>
        </w:rPr>
        <w:lastRenderedPageBreak/>
        <mc:AlternateContent>
          <mc:Choice Requires="wps">
            <w:drawing>
              <wp:inline distT="0" distB="0" distL="0" distR="0" wp14:anchorId="7BBE0474" wp14:editId="352806B9">
                <wp:extent cx="5586984" cy="1837944"/>
                <wp:effectExtent l="0" t="0" r="1270" b="3810"/>
                <wp:docPr id="1853261306" name="Rectangle 1853261306"/>
                <wp:cNvGraphicFramePr/>
                <a:graphic xmlns:a="http://schemas.openxmlformats.org/drawingml/2006/main">
                  <a:graphicData uri="http://schemas.microsoft.com/office/word/2010/wordprocessingShape">
                    <wps:wsp>
                      <wps:cNvSpPr/>
                      <wps:spPr>
                        <a:xfrm flipV="1">
                          <a:off x="0" y="0"/>
                          <a:ext cx="5586984" cy="1837944"/>
                        </a:xfrm>
                        <a:prstGeom prst="rect">
                          <a:avLst/>
                        </a:prstGeom>
                        <a:solidFill>
                          <a:srgbClr val="FFFFFF"/>
                        </a:solidFill>
                        <a:ln>
                          <a:noFill/>
                        </a:ln>
                      </wps:spPr>
                      <wps:txbx>
                        <w:txbxContent>
                          <w:p w14:paraId="1DE07259" w14:textId="77777777" w:rsidR="00614B59" w:rsidRDefault="007E5AF5" w:rsidP="00614B59">
                            <w:pPr>
                              <w:keepNext/>
                              <w:jc w:val="center"/>
                              <w:textDirection w:val="btLr"/>
                            </w:pPr>
                            <w:r>
                              <w:rPr>
                                <w:noProof/>
                              </w:rPr>
                              <w:drawing>
                                <wp:inline distT="0" distB="0" distL="0" distR="0" wp14:anchorId="12A4048F" wp14:editId="38B397A5">
                                  <wp:extent cx="3898900" cy="1816100"/>
                                  <wp:effectExtent l="0" t="0" r="0" b="3175"/>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702875B0" w14:textId="6CB604BB" w:rsidR="00D87131" w:rsidRDefault="00D87131" w:rsidP="00D87131">
                            <w:pPr>
                              <w:keepNext/>
                              <w:jc w:val="center"/>
                              <w:textDirection w:val="btLr"/>
                            </w:pPr>
                          </w:p>
                          <w:p w14:paraId="52C3B942" w14:textId="77777777" w:rsidR="00D1005E" w:rsidRDefault="00D1005E" w:rsidP="00D87131">
                            <w:pPr>
                              <w:keepNext/>
                              <w:jc w:val="center"/>
                              <w:textDirection w:val="btLr"/>
                            </w:pPr>
                          </w:p>
                          <w:p w14:paraId="6752C258" w14:textId="18093AF8" w:rsidR="00387911" w:rsidRDefault="00387911" w:rsidP="00836871">
                            <w:pPr>
                              <w:pStyle w:val="Caption"/>
                            </w:pPr>
                          </w:p>
                          <w:p w14:paraId="26C47A6C" w14:textId="5CCD7200" w:rsidR="00CF1CCF" w:rsidRDefault="00CF1CCF" w:rsidP="00836871">
                            <w:pPr>
                              <w:textDirection w:val="btLr"/>
                            </w:pPr>
                          </w:p>
                        </w:txbxContent>
                      </wps:txbx>
                      <wps:bodyPr spcFirstLastPara="1" wrap="square" lIns="91425" tIns="45700" rIns="91425" bIns="45700" anchor="t" anchorCtr="0" upright="1">
                        <a:noAutofit/>
                      </wps:bodyPr>
                    </wps:wsp>
                  </a:graphicData>
                </a:graphic>
              </wp:inline>
            </w:drawing>
          </mc:Choice>
          <mc:Fallback>
            <w:pict>
              <v:rect w14:anchorId="7BBE0474" id="Rectangle 1853261306" o:spid="_x0000_s1027" style="width:439.9pt;height:144.7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" stroked="f">
                <v:textbox inset="2.53958mm,1.2694mm,2.53958mm,1.2694mm">
                  <w:txbxContent>
                    <w:p w14:paraId="1DE07259" w14:textId="77777777" w:rsidR="00614B59" w:rsidRDefault="007E5AF5" w:rsidP="00614B59">
                      <w:pPr>
                        <w:keepNext/>
                        <w:jc w:val="center"/>
                        <w:textDirection w:val="btLr"/>
                      </w:pPr>
                      <w:r>
                        <w:rPr>
                          <w:noProof/>
                        </w:rPr>
                        <w:drawing>
                          <wp:inline distT="0" distB="0" distL="0" distR="0" wp14:anchorId="12A4048F" wp14:editId="38B397A5">
                            <wp:extent cx="3898900" cy="1816100"/>
                            <wp:effectExtent l="0" t="0" r="0" b="3175"/>
                            <wp:docPr id="82298059" name="Picture 2" descr="A finger pointing at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4683" name="Picture 2" descr="A finger pointing at a car dash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98900" cy="1816100"/>
                                    </a:xfrm>
                                    <a:prstGeom prst="rect">
                                      <a:avLst/>
                                    </a:prstGeom>
                                  </pic:spPr>
                                </pic:pic>
                              </a:graphicData>
                            </a:graphic>
                          </wp:inline>
                        </w:drawing>
                      </w:r>
                    </w:p>
                    <w:p w14:paraId="702875B0" w14:textId="6CB604BB" w:rsidR="00D87131" w:rsidRDefault="00D87131" w:rsidP="00D87131">
                      <w:pPr>
                        <w:keepNext/>
                        <w:jc w:val="center"/>
                        <w:textDirection w:val="btLr"/>
                      </w:pPr>
                    </w:p>
                    <w:p w14:paraId="52C3B942" w14:textId="77777777" w:rsidR="00D1005E" w:rsidRDefault="00D1005E" w:rsidP="00D87131">
                      <w:pPr>
                        <w:keepNext/>
                        <w:jc w:val="center"/>
                        <w:textDirection w:val="btLr"/>
                      </w:pPr>
                    </w:p>
                    <w:p w14:paraId="6752C258" w14:textId="18093AF8" w:rsidR="00387911" w:rsidRDefault="00387911" w:rsidP="00836871">
                      <w:pPr>
                        <w:pStyle w:val="Caption"/>
                      </w:pPr>
                    </w:p>
                    <w:p w14:paraId="26C47A6C" w14:textId="5CCD7200" w:rsidR="00CF1CCF" w:rsidRDefault="00CF1CCF" w:rsidP="00836871">
                      <w:pPr>
                        <w:textDirection w:val="btLr"/>
                      </w:pPr>
                    </w:p>
                  </w:txbxContent>
                </v:textbox>
                <w10:anchorlock/>
              </v:rect>
            </w:pict>
          </mc:Fallback>
        </mc:AlternateContent>
      </w:r>
    </w:p>
    <w:p w14:paraId="15ACC6BB" w14:textId="3C9E3B44" w:rsidR="00D91783" w:rsidRDefault="005B7623" w:rsidP="005B7623">
      <w:pPr>
        <w:pStyle w:val="Caption"/>
        <w:ind w:left="1440"/>
      </w:pPr>
      <w:bookmarkStart w:id="43" w:name="_Toc197272710"/>
      <w:r>
        <w:t xml:space="preserve">Figure </w:t>
      </w:r>
      <w:fldSimple w:instr=" SEQ Figure \* ARABIC ">
        <w:r w:rsidR="008B7CD8">
          <w:rPr>
            <w:noProof/>
          </w:rPr>
          <w:t>2</w:t>
        </w:r>
      </w:fldSimple>
      <w:r>
        <w:t xml:space="preserve">. </w:t>
      </w:r>
      <w:r w:rsidRPr="0059534F">
        <w:t>The driver makes a pointing gesture to interact with the car (Source: Aftab 2020)</w:t>
      </w:r>
      <w:bookmarkEnd w:id="43"/>
    </w:p>
    <w:p w14:paraId="6A6EC87C" w14:textId="77777777" w:rsidR="005B7623" w:rsidRDefault="009B2B61" w:rsidP="005B7623">
      <w:pPr>
        <w:keepNext/>
        <w:spacing w:before="280" w:after="280" w:line="240" w:lineRule="auto"/>
        <w:ind w:left="720"/>
        <w:jc w:val="center"/>
      </w:pPr>
      <w:r>
        <w:rPr>
          <w:noProof/>
        </w:rPr>
        <mc:AlternateContent>
          <mc:Choice Requires="wps">
            <w:drawing>
              <wp:inline distT="0" distB="0" distL="0" distR="0" wp14:anchorId="776CF6D7" wp14:editId="2C1F9F07">
                <wp:extent cx="4919472" cy="1792224"/>
                <wp:effectExtent l="0" t="0" r="8255" b="11430"/>
                <wp:docPr id="1317870888" name="Rectangle 1317870888"/>
                <wp:cNvGraphicFramePr/>
                <a:graphic xmlns:a="http://schemas.openxmlformats.org/drawingml/2006/main">
                  <a:graphicData uri="http://schemas.microsoft.com/office/word/2010/wordprocessingShape">
                    <wps:wsp>
                      <wps:cNvSpPr/>
                      <wps:spPr>
                        <a:xfrm flipV="1">
                          <a:off x="0" y="0"/>
                          <a:ext cx="4919472" cy="1792224"/>
                        </a:xfrm>
                        <a:prstGeom prst="rect">
                          <a:avLst/>
                        </a:prstGeom>
                        <a:solidFill>
                          <a:srgbClr val="FFFFFF"/>
                        </a:soli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txbx>
                        <w:txbxContent>
                          <w:p w14:paraId="418CF771" w14:textId="77777777" w:rsidR="009B2B61" w:rsidRDefault="009B2B61" w:rsidP="00836871">
                            <w:pPr>
                              <w:keepNext/>
                              <w:jc w:val="center"/>
                              <w:textDirection w:val="btLr"/>
                            </w:pPr>
                            <w:r>
                              <w:rPr>
                                <w:noProof/>
                              </w:rPr>
                              <w:drawing>
                                <wp:inline distT="0" distB="0" distL="0" distR="0" wp14:anchorId="13BF0EC4" wp14:editId="3416FF08">
                                  <wp:extent cx="3291840" cy="1490472"/>
                                  <wp:effectExtent l="0" t="0" r="0" b="0"/>
                                  <wp:docPr id="460224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2402" name="Picture 46022402"/>
                                          <pic:cNvPicPr/>
                                        </pic:nvPicPr>
                                        <pic:blipFill>
                                          <a:blip r:embed="rId21">
                                            <a:extLst>
                                              <a:ext uri="{28A0092B-C50C-407E-A947-70E740481C1C}">
                                                <a14:useLocalDpi xmlns:a14="http://schemas.microsoft.com/office/drawing/2010/main" val="0"/>
                                              </a:ext>
                                            </a:extLst>
                                          </a:blip>
                                          <a:stretch>
                                            <a:fillRect/>
                                          </a:stretch>
                                        </pic:blipFill>
                                        <pic:spPr>
                                          <a:xfrm>
                                            <a:off x="0" y="0"/>
                                            <a:ext cx="3291840" cy="1490472"/>
                                          </a:xfrm>
                                          <a:prstGeom prst="rect">
                                            <a:avLst/>
                                          </a:prstGeom>
                                        </pic:spPr>
                                      </pic:pic>
                                    </a:graphicData>
                                  </a:graphic>
                                </wp:inline>
                              </w:drawing>
                            </w:r>
                          </w:p>
                          <w:p w14:paraId="1C2C23E7" w14:textId="0A4CDB7D" w:rsidR="009B2B61" w:rsidRDefault="009B2B61" w:rsidP="009B2B61">
                            <w:pPr>
                              <w:keepNext/>
                              <w:jc w:val="center"/>
                              <w:textDirection w:val="btLr"/>
                            </w:pPr>
                          </w:p>
                          <w:p w14:paraId="646A034C" w14:textId="5C66E751" w:rsidR="009B2B61" w:rsidRDefault="009B2B61" w:rsidP="009B2B61">
                            <w:pPr>
                              <w:pStyle w:val="Caption"/>
                            </w:pPr>
                          </w:p>
                          <w:p w14:paraId="520D6528" w14:textId="77777777" w:rsidR="009B2B61" w:rsidRDefault="009B2B61" w:rsidP="009B2B61">
                            <w:pPr>
                              <w:keepNext/>
                              <w:jc w:val="center"/>
                              <w:textDirection w:val="btLr"/>
                            </w:pPr>
                          </w:p>
                          <w:p w14:paraId="66EE949C" w14:textId="77777777" w:rsidR="009B2B61" w:rsidRDefault="009B2B61" w:rsidP="009B2B61">
                            <w:pPr>
                              <w:keepNext/>
                              <w:jc w:val="center"/>
                              <w:textDirection w:val="btLr"/>
                            </w:pPr>
                          </w:p>
                          <w:p w14:paraId="38AC9710" w14:textId="77777777" w:rsidR="009B2B61" w:rsidRDefault="009B2B61" w:rsidP="009B2B61">
                            <w:pPr>
                              <w:jc w:val="center"/>
                              <w:textDirection w:val="btLr"/>
                            </w:pPr>
                          </w:p>
                          <w:p w14:paraId="502C20DF" w14:textId="77777777" w:rsidR="009B2B61" w:rsidRDefault="009B2B61" w:rsidP="009B2B61">
                            <w:pPr>
                              <w:jc w:val="center"/>
                              <w:textDirection w:val="btLr"/>
                            </w:pPr>
                          </w:p>
                        </w:txbxContent>
                      </wps:txbx>
                      <wps:bodyPr spcFirstLastPara="1" wrap="square" lIns="91425" tIns="45700" rIns="91425" bIns="45700" anchor="t" anchorCtr="0" upright="1">
                        <a:noAutofit/>
                      </wps:bodyPr>
                    </wps:wsp>
                  </a:graphicData>
                </a:graphic>
              </wp:inline>
            </w:drawing>
          </mc:Choice>
          <mc:Fallback>
            <w:pict>
              <v:rect w14:anchorId="776CF6D7" id="Rectangle 1317870888" o:spid="_x0000_s1028" style="width:387.35pt;height:141.1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">
                <v:textbox inset="2.53958mm,1.2694mm,2.53958mm,1.2694mm">
                  <w:txbxContent>
                    <w:p w14:paraId="418CF771" w14:textId="77777777" w:rsidR="009B2B61" w:rsidRDefault="009B2B61" w:rsidP="00836871">
                      <w:pPr>
                        <w:keepNext/>
                        <w:jc w:val="center"/>
                        <w:textDirection w:val="btLr"/>
                      </w:pPr>
                      <w:r>
                        <w:rPr>
                          <w:noProof/>
                        </w:rPr>
                        <w:drawing>
                          <wp:inline distT="0" distB="0" distL="0" distR="0" wp14:anchorId="13BF0EC4" wp14:editId="3416FF08">
                            <wp:extent cx="3291840" cy="1490472"/>
                            <wp:effectExtent l="0" t="0" r="0" b="0"/>
                            <wp:docPr id="460224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2402" name="Picture 46022402"/>
                                    <pic:cNvPicPr/>
                                  </pic:nvPicPr>
                                  <pic:blipFill>
                                    <a:blip r:embed="rId21">
                                      <a:extLst>
                                        <a:ext uri="{28A0092B-C50C-407E-A947-70E740481C1C}">
                                          <a14:useLocalDpi xmlns:a14="http://schemas.microsoft.com/office/drawing/2010/main" val="0"/>
                                        </a:ext>
                                      </a:extLst>
                                    </a:blip>
                                    <a:stretch>
                                      <a:fillRect/>
                                    </a:stretch>
                                  </pic:blipFill>
                                  <pic:spPr>
                                    <a:xfrm>
                                      <a:off x="0" y="0"/>
                                      <a:ext cx="3291840" cy="1490472"/>
                                    </a:xfrm>
                                    <a:prstGeom prst="rect">
                                      <a:avLst/>
                                    </a:prstGeom>
                                  </pic:spPr>
                                </pic:pic>
                              </a:graphicData>
                            </a:graphic>
                          </wp:inline>
                        </w:drawing>
                      </w:r>
                    </w:p>
                    <w:p w14:paraId="1C2C23E7" w14:textId="0A4CDB7D" w:rsidR="009B2B61" w:rsidRDefault="009B2B61" w:rsidP="009B2B61">
                      <w:pPr>
                        <w:keepNext/>
                        <w:jc w:val="center"/>
                        <w:textDirection w:val="btLr"/>
                      </w:pPr>
                    </w:p>
                    <w:p w14:paraId="646A034C" w14:textId="5C66E751" w:rsidR="009B2B61" w:rsidRDefault="009B2B61" w:rsidP="009B2B61">
                      <w:pPr>
                        <w:pStyle w:val="Caption"/>
                      </w:pPr>
                    </w:p>
                    <w:p w14:paraId="520D6528" w14:textId="77777777" w:rsidR="009B2B61" w:rsidRDefault="009B2B61" w:rsidP="009B2B61">
                      <w:pPr>
                        <w:keepNext/>
                        <w:jc w:val="center"/>
                        <w:textDirection w:val="btLr"/>
                      </w:pPr>
                    </w:p>
                    <w:p w14:paraId="66EE949C" w14:textId="77777777" w:rsidR="009B2B61" w:rsidRDefault="009B2B61" w:rsidP="009B2B61">
                      <w:pPr>
                        <w:keepNext/>
                        <w:jc w:val="center"/>
                        <w:textDirection w:val="btLr"/>
                      </w:pPr>
                    </w:p>
                    <w:p w14:paraId="38AC9710" w14:textId="77777777" w:rsidR="009B2B61" w:rsidRDefault="009B2B61" w:rsidP="009B2B61">
                      <w:pPr>
                        <w:jc w:val="center"/>
                        <w:textDirection w:val="btLr"/>
                      </w:pPr>
                    </w:p>
                    <w:p w14:paraId="502C20DF" w14:textId="77777777" w:rsidR="009B2B61" w:rsidRDefault="009B2B61" w:rsidP="009B2B61">
                      <w:pPr>
                        <w:jc w:val="center"/>
                        <w:textDirection w:val="btLr"/>
                      </w:pPr>
                    </w:p>
                  </w:txbxContent>
                </v:textbox>
                <w10:anchorlock/>
              </v:rect>
            </w:pict>
          </mc:Fallback>
        </mc:AlternateContent>
      </w:r>
    </w:p>
    <w:p w14:paraId="5E2AAD08" w14:textId="49BCAF34" w:rsidR="00F34CB9" w:rsidRDefault="005B7623" w:rsidP="005B7623">
      <w:pPr>
        <w:pStyle w:val="Caption"/>
        <w:ind w:left="720"/>
        <w:jc w:val="center"/>
      </w:pPr>
      <w:bookmarkStart w:id="44" w:name="_Toc197272711"/>
      <w:r>
        <w:t xml:space="preserve">Figure </w:t>
      </w:r>
      <w:fldSimple w:instr=" SEQ Figure \* ARABIC ">
        <w:r w:rsidR="008B7CD8">
          <w:rPr>
            <w:noProof/>
          </w:rPr>
          <w:t>3</w:t>
        </w:r>
      </w:fldSimple>
      <w:r>
        <w:t xml:space="preserve">. </w:t>
      </w:r>
      <w:r w:rsidRPr="004A7025">
        <w:t>Architecture - The driver makes a pointing gesture to interact with the car (Source: Aftab 2020)</w:t>
      </w:r>
      <w:bookmarkEnd w:id="44"/>
    </w:p>
    <w:p w14:paraId="00000100" w14:textId="5868FECD" w:rsidR="00CF1CCF" w:rsidRDefault="00E308C4">
      <w:pPr>
        <w:spacing w:before="280" w:after="280" w:line="480" w:lineRule="auto"/>
        <w:ind w:firstLine="720"/>
      </w:pPr>
      <w:r>
        <w:t>In the robotics industry, gestures are a common way for human-robot interaction</w:t>
      </w:r>
      <w:r w:rsidR="00C870B5">
        <w:t xml:space="preserve"> as studied by</w:t>
      </w:r>
      <w:r>
        <w:t xml:space="preserve"> the 2023 ECCV paper </w:t>
      </w:r>
      <w:sdt>
        <w:sdtPr>
          <w:tag w:val="goog_rdk_94"/>
          <w:id w:val="-1179423609"/>
        </w:sdtPr>
        <w:sdtContent/>
      </w:sdt>
      <w:r>
        <w:t>"Interactive Multimodal Robot Dialog Using Pointing Gesture Recognition" (Tanada et al., 2024)</w:t>
      </w:r>
      <w:r w:rsidR="00C870B5">
        <w:t xml:space="preserve">. </w:t>
      </w:r>
      <w:r>
        <w:t xml:space="preserve">This work proposes a system for interactive, multimodal, task-oriented robot dialog that leverages pointing gesture recognition. The system integrates state-of-the-art computer vision techniques to recognize objects, hand positions, orientations, and overall human poses, allowing for a comprehensive understanding of pointing gestures and the corresponding target objects. Furthermore, </w:t>
      </w:r>
      <w:commentRangeStart w:id="45"/>
      <w:r>
        <w:t>M. Ürkmez and H. I. Bozma</w:t>
      </w:r>
      <w:commentRangeEnd w:id="45"/>
      <w:r w:rsidR="00A75FD3">
        <w:rPr>
          <w:rStyle w:val="CommentReference"/>
          <w:rFonts w:asciiTheme="minorHAnsi" w:eastAsiaTheme="minorEastAsia" w:hAnsiTheme="minorHAnsi" w:cstheme="minorBidi"/>
          <w:lang w:eastAsia="ja-JP"/>
        </w:rPr>
        <w:commentReference w:id="45"/>
      </w:r>
      <w:r>
        <w:t xml:space="preserve"> propose a two-stage CNN approach to detect 3D hand-pointing direction. However, this method requires a depth camera and focus</w:t>
      </w:r>
      <w:r w:rsidR="00A75FD3">
        <w:t>es</w:t>
      </w:r>
      <w:r>
        <w:t xml:space="preserve"> </w:t>
      </w:r>
      <w:r>
        <w:lastRenderedPageBreak/>
        <w:t>on HRI (</w:t>
      </w:r>
      <w:sdt>
        <w:sdtPr>
          <w:tag w:val="goog_rdk_95"/>
          <w:id w:val="-67504161"/>
        </w:sdtPr>
        <w:sdtContent/>
      </w:sdt>
      <w:r w:rsidR="00A75FD3">
        <w:t>human</w:t>
      </w:r>
      <w:r>
        <w:t>-</w:t>
      </w:r>
      <w:r w:rsidR="00A75FD3">
        <w:t xml:space="preserve">robot </w:t>
      </w:r>
      <w:r>
        <w:t xml:space="preserve">interaction) applications. </w:t>
      </w:r>
      <w:commentRangeStart w:id="46"/>
      <w:r w:rsidR="00A75FD3">
        <w:t xml:space="preserve">Like their use with </w:t>
      </w:r>
      <w:r>
        <w:t>robots</w:t>
      </w:r>
      <w:commentRangeEnd w:id="46"/>
      <w:r w:rsidR="00A75FD3">
        <w:rPr>
          <w:rStyle w:val="CommentReference"/>
          <w:rFonts w:asciiTheme="minorHAnsi" w:eastAsiaTheme="minorEastAsia" w:hAnsiTheme="minorHAnsi" w:cstheme="minorBidi"/>
          <w:lang w:eastAsia="ja-JP"/>
        </w:rPr>
        <w:commentReference w:id="46"/>
      </w:r>
      <w:r>
        <w:t>, pointing gestures are also used in drone applications</w:t>
      </w:r>
      <w:r w:rsidR="00A75FD3">
        <w:t>, as in the</w:t>
      </w:r>
      <w:r>
        <w:t xml:space="preserve"> paper </w:t>
      </w:r>
      <w:r w:rsidR="00D520C2">
        <w:t>“</w:t>
      </w:r>
      <w:r>
        <w:t>Using Pointing Gesture to Define a Target Object</w:t>
      </w:r>
      <w:r w:rsidR="00D520C2">
        <w:t>”</w:t>
      </w:r>
      <w:r>
        <w:t xml:space="preserve"> (Medeiros et al. 2020), which develops a method for firefighters to specify </w:t>
      </w:r>
      <w:commentRangeStart w:id="47"/>
      <w:r w:rsidR="006E5611">
        <w:t>a fire’s location</w:t>
      </w:r>
      <w:r>
        <w:t xml:space="preserve"> and direct drone</w:t>
      </w:r>
      <w:r w:rsidR="00A75FD3">
        <w:t>s</w:t>
      </w:r>
      <w:r>
        <w:t xml:space="preserve"> to fly </w:t>
      </w:r>
      <w:r w:rsidR="006E5611">
        <w:t>to it</w:t>
      </w:r>
      <w:r>
        <w:t xml:space="preserve">. </w:t>
      </w:r>
      <w:commentRangeEnd w:id="47"/>
      <w:r w:rsidR="006E5611">
        <w:rPr>
          <w:rStyle w:val="CommentReference"/>
          <w:rFonts w:asciiTheme="minorHAnsi" w:eastAsiaTheme="minorEastAsia" w:hAnsiTheme="minorHAnsi" w:cstheme="minorBidi"/>
          <w:lang w:eastAsia="ja-JP"/>
        </w:rPr>
        <w:commentReference w:id="47"/>
      </w:r>
      <w:r>
        <w:t xml:space="preserve">A similar paper by </w:t>
      </w:r>
      <w:commentRangeStart w:id="48"/>
      <w:r>
        <w:t xml:space="preserve">Medeiros et al. </w:t>
      </w:r>
      <w:commentRangeEnd w:id="48"/>
      <w:r w:rsidR="00A75FD3">
        <w:rPr>
          <w:rStyle w:val="CommentReference"/>
          <w:rFonts w:asciiTheme="minorHAnsi" w:eastAsiaTheme="minorEastAsia" w:hAnsiTheme="minorHAnsi" w:cstheme="minorBidi"/>
          <w:lang w:eastAsia="ja-JP"/>
        </w:rPr>
        <w:commentReference w:id="48"/>
      </w:r>
      <w:r>
        <w:t xml:space="preserve">integrates depth info with </w:t>
      </w:r>
      <w:commentRangeStart w:id="49"/>
      <w:r w:rsidR="00A75FD3">
        <w:t>s</w:t>
      </w:r>
      <w:r w:rsidR="00A75FD3" w:rsidRPr="00A75FD3">
        <w:t xml:space="preserve">imultaneous localization and mapping </w:t>
      </w:r>
      <w:commentRangeEnd w:id="49"/>
      <w:r w:rsidR="00A75FD3">
        <w:rPr>
          <w:rStyle w:val="CommentReference"/>
          <w:rFonts w:asciiTheme="minorHAnsi" w:eastAsiaTheme="minorEastAsia" w:hAnsiTheme="minorHAnsi" w:cstheme="minorBidi"/>
          <w:lang w:eastAsia="ja-JP"/>
        </w:rPr>
        <w:commentReference w:id="49"/>
      </w:r>
      <w:r w:rsidR="00A75FD3">
        <w:t>(</w:t>
      </w:r>
      <w:r>
        <w:t>SLAM</w:t>
      </w:r>
      <w:r w:rsidR="00A75FD3">
        <w:t>)</w:t>
      </w:r>
      <w:r>
        <w:t xml:space="preserve"> to achieve the same purpose.</w:t>
      </w:r>
    </w:p>
    <w:p w14:paraId="00000101" w14:textId="6DDD4676" w:rsidR="00CF1CCF" w:rsidRDefault="00E308C4">
      <w:pPr>
        <w:spacing w:line="480" w:lineRule="auto"/>
        <w:ind w:firstLine="720"/>
      </w:pPr>
      <w:r>
        <w:t xml:space="preserve">Human-object interaction (HOI) detection is a crucial component in advanced human-centric scene understanding, and it has garnered significant research attention in recent years. The primary objective of HOI detection </w:t>
      </w:r>
      <w:sdt>
        <w:sdtPr>
          <w:tag w:val="goog_rdk_97"/>
          <w:id w:val="-1498645248"/>
        </w:sdtPr>
        <w:sdtContent/>
      </w:sdt>
      <w:r>
        <w:t xml:space="preserve">is not only </w:t>
      </w:r>
      <w:r w:rsidR="00F03538">
        <w:t xml:space="preserve">to </w:t>
      </w:r>
      <w:r>
        <w:t xml:space="preserve">localize humans and objects within a scene but also </w:t>
      </w:r>
      <w:r w:rsidR="00561482">
        <w:t xml:space="preserve">to </w:t>
      </w:r>
      <w:r>
        <w:t>accurately recognize their interactions. This capability is essential for applications such as robotics, autonomous systems, and assistive technologies, where understanding human intentions and actions in relation to objects is key.</w:t>
      </w:r>
    </w:p>
    <w:p w14:paraId="00000102" w14:textId="6B61CE88" w:rsidR="00CF1CCF" w:rsidRDefault="00E308C4">
      <w:pPr>
        <w:spacing w:line="480" w:lineRule="auto"/>
        <w:ind w:firstLine="720"/>
      </w:pPr>
      <w:r>
        <w:t>Previous research, such as the work by Chen Gao (2018; 2020)</w:t>
      </w:r>
      <w:sdt>
        <w:sdtPr>
          <w:tag w:val="goog_rdk_98"/>
          <w:id w:val="1756553328"/>
        </w:sdtPr>
        <w:sdtContent/>
      </w:sdt>
      <w:r w:rsidR="00EE7234">
        <w:t xml:space="preserve"> </w:t>
      </w:r>
      <w:r>
        <w:t>has produced promising results by employing a two-stage approach to HOI detection. In these studies</w:t>
      </w:r>
      <w:r w:rsidR="00A75FD3">
        <w:t>,</w:t>
      </w:r>
      <w:r w:rsidR="00EE7234">
        <w:t xml:space="preserve"> </w:t>
      </w:r>
      <w:r>
        <w:t xml:space="preserve">the task is </w:t>
      </w:r>
      <w:commentRangeStart w:id="50"/>
      <w:r w:rsidR="006E5611">
        <w:t xml:space="preserve">decomposed </w:t>
      </w:r>
      <w:commentRangeEnd w:id="50"/>
      <w:r w:rsidR="006E5611">
        <w:rPr>
          <w:rStyle w:val="CommentReference"/>
          <w:rFonts w:asciiTheme="minorHAnsi" w:eastAsiaTheme="minorEastAsia" w:hAnsiTheme="minorHAnsi" w:cstheme="minorBidi"/>
          <w:lang w:eastAsia="ja-JP"/>
        </w:rPr>
        <w:commentReference w:id="50"/>
      </w:r>
      <w:r>
        <w:t xml:space="preserve">into two steps: object detection and interaction classification. This method first identifies the objects and humans separately and then classifies the type of interaction occurring between them. Although effective, this two-stage process can introduce inefficiencies and </w:t>
      </w:r>
      <w:sdt>
        <w:sdtPr>
          <w:tag w:val="goog_rdk_100"/>
          <w:id w:val="563226453"/>
        </w:sdtPr>
        <w:sdtContent>
          <w:r w:rsidR="00EE7234">
            <w:t xml:space="preserve">unneeded </w:t>
          </w:r>
        </w:sdtContent>
      </w:sdt>
      <w:r>
        <w:t>complexity.</w:t>
      </w:r>
    </w:p>
    <w:p w14:paraId="00000103" w14:textId="505AD8CB" w:rsidR="00CF1CCF" w:rsidRDefault="00E308C4">
      <w:pPr>
        <w:spacing w:line="480" w:lineRule="auto"/>
        <w:ind w:firstLine="720"/>
      </w:pPr>
      <w:r>
        <w:t>More recent method</w:t>
      </w:r>
      <w:sdt>
        <w:sdtPr>
          <w:tag w:val="goog_rdk_101"/>
          <w:id w:val="1743514812"/>
        </w:sdtPr>
        <w:sdtContent/>
      </w:sdt>
      <w:r>
        <w:t xml:space="preserve">s such as those proposed by </w:t>
      </w:r>
      <w:commentRangeStart w:id="51"/>
      <w:r>
        <w:t>Tiancai Wang, Kim B., and Yue L.</w:t>
      </w:r>
      <w:sdt>
        <w:sdtPr>
          <w:tag w:val="goog_rdk_102"/>
          <w:id w:val="-1145809532"/>
        </w:sdtPr>
        <w:sdtContent/>
      </w:sdt>
      <w:r w:rsidR="00C17B05">
        <w:t xml:space="preserve"> </w:t>
      </w:r>
      <w:commentRangeEnd w:id="51"/>
      <w:r w:rsidR="00A75FD3">
        <w:rPr>
          <w:rStyle w:val="CommentReference"/>
          <w:rFonts w:asciiTheme="minorHAnsi" w:eastAsiaTheme="minorEastAsia" w:hAnsiTheme="minorHAnsi" w:cstheme="minorBidi"/>
          <w:lang w:eastAsia="ja-JP"/>
        </w:rPr>
        <w:commentReference w:id="51"/>
      </w:r>
      <w:r w:rsidR="00C17B05">
        <w:t>h</w:t>
      </w:r>
      <w:r>
        <w:t xml:space="preserve">ave advanced HOI detection by formulating a surrogate interaction detection problem. These approaches aim to optimize HOI detection indirectly, using a more </w:t>
      </w:r>
      <w:r>
        <w:lastRenderedPageBreak/>
        <w:t>streamlined one-stage approach. This method combines object detection and interaction recognition into a single step, improving efficiency and potentially increasing detection accuracy by allowing for a more holistic analysis of the scene.</w:t>
      </w:r>
    </w:p>
    <w:p w14:paraId="00000104" w14:textId="28A35BE5" w:rsidR="00CF1CCF" w:rsidRDefault="00E308C4">
      <w:pPr>
        <w:spacing w:line="480" w:lineRule="auto"/>
        <w:ind w:firstLine="720"/>
      </w:pPr>
      <w:r>
        <w:t>Additionally</w:t>
      </w:r>
      <w:commentRangeStart w:id="52"/>
      <w:r>
        <w:t xml:space="preserve">, Zou et al. </w:t>
      </w:r>
      <w:commentRangeEnd w:id="52"/>
      <w:r w:rsidR="00A75FD3">
        <w:rPr>
          <w:rStyle w:val="CommentReference"/>
          <w:rFonts w:asciiTheme="minorHAnsi" w:eastAsiaTheme="minorEastAsia" w:hAnsiTheme="minorHAnsi" w:cstheme="minorBidi"/>
          <w:lang w:eastAsia="ja-JP"/>
        </w:rPr>
        <w:commentReference w:id="52"/>
      </w:r>
      <w:r>
        <w:t xml:space="preserve">introduce a groundbreaking end-to-end HOI prediction model that eliminates the need for multiple stages entirely. Their approach enables direct prediction of human-object interactions, simplifying the process and improving the overall </w:t>
      </w:r>
      <w:r w:rsidR="00A75FD3">
        <w:t xml:space="preserve">detection </w:t>
      </w:r>
      <w:r>
        <w:t>efficiency. This end-to-end approach holds particular promise for applications in gesture-object interaction, where recognizing gestures in relation to objects in real</w:t>
      </w:r>
      <w:r w:rsidR="009213D3">
        <w:t xml:space="preserve"> </w:t>
      </w:r>
      <w:r>
        <w:t>time is critical. Such advancements are paving the way for more effective and seamless interaction systems, especially in environments requiring a quick and accurate understanding of human behavior, such as assistive technologies or gesture-based control systems.</w:t>
      </w:r>
    </w:p>
    <w:p w14:paraId="00000105" w14:textId="62CD3B76" w:rsidR="00CF1CCF" w:rsidRDefault="00E308C4">
      <w:pPr>
        <w:pStyle w:val="Heading2"/>
      </w:pPr>
      <w:bookmarkStart w:id="53" w:name="_Toc197272623"/>
      <w:r>
        <w:t xml:space="preserve">2.4 Vision </w:t>
      </w:r>
      <w:r w:rsidR="00B10A57" w:rsidRPr="00B10A57">
        <w:t>Transformer Technology</w:t>
      </w:r>
      <w:bookmarkEnd w:id="53"/>
    </w:p>
    <w:p w14:paraId="00000106" w14:textId="5A6A46E8" w:rsidR="00CF1CCF" w:rsidRDefault="00E308C4">
      <w:pPr>
        <w:spacing w:line="480" w:lineRule="auto"/>
        <w:ind w:firstLine="720"/>
      </w:pPr>
      <w:r>
        <w:t xml:space="preserve">This section provides an overview of </w:t>
      </w:r>
      <w:commentRangeStart w:id="54"/>
      <w:r w:rsidR="006E5611">
        <w:t>v</w:t>
      </w:r>
      <w:r>
        <w:t xml:space="preserve">ision </w:t>
      </w:r>
      <w:r w:rsidR="006E5611">
        <w:t xml:space="preserve">transformer </w:t>
      </w:r>
      <w:commentRangeStart w:id="55"/>
      <w:r w:rsidR="00A62203">
        <w:t>(</w:t>
      </w:r>
      <w:commentRangeEnd w:id="54"/>
      <w:r w:rsidR="006E5611">
        <w:rPr>
          <w:rStyle w:val="CommentReference"/>
          <w:rFonts w:asciiTheme="minorHAnsi" w:eastAsiaTheme="minorEastAsia" w:hAnsiTheme="minorHAnsi" w:cstheme="minorBidi"/>
          <w:lang w:eastAsia="ja-JP"/>
        </w:rPr>
        <w:commentReference w:id="54"/>
      </w:r>
      <w:r w:rsidR="00A62203">
        <w:t xml:space="preserve">ViT) </w:t>
      </w:r>
      <w:commentRangeEnd w:id="55"/>
      <w:r w:rsidR="00A62203">
        <w:rPr>
          <w:rStyle w:val="CommentReference"/>
          <w:rFonts w:asciiTheme="minorHAnsi" w:eastAsiaTheme="minorEastAsia" w:hAnsiTheme="minorHAnsi" w:cstheme="minorBidi"/>
          <w:lang w:eastAsia="ja-JP"/>
        </w:rPr>
        <w:commentReference w:id="55"/>
      </w:r>
      <w:r>
        <w:t>technology and references the key papers related to its development.</w:t>
      </w:r>
    </w:p>
    <w:p w14:paraId="00000107" w14:textId="1F27691B" w:rsidR="00CF1CCF" w:rsidRDefault="00E308C4">
      <w:pPr>
        <w:spacing w:line="480" w:lineRule="auto"/>
        <w:ind w:firstLine="720"/>
      </w:pPr>
      <w:r>
        <w:t xml:space="preserve">The core of </w:t>
      </w:r>
      <w:r w:rsidR="00B06226">
        <w:t xml:space="preserve">transformer </w:t>
      </w:r>
      <w:r>
        <w:t>technology is the attention mechanism</w:t>
      </w:r>
      <w:commentRangeStart w:id="56"/>
      <w:r w:rsidR="00B06226">
        <w:t>,</w:t>
      </w:r>
      <w:r>
        <w:t xml:space="preserve"> </w:t>
      </w:r>
      <w:r w:rsidR="00B06226">
        <w:t>w</w:t>
      </w:r>
      <w:commentRangeEnd w:id="56"/>
      <w:r w:rsidR="00B06226">
        <w:rPr>
          <w:rStyle w:val="CommentReference"/>
          <w:rFonts w:asciiTheme="minorHAnsi" w:eastAsiaTheme="minorEastAsia" w:hAnsiTheme="minorHAnsi" w:cstheme="minorBidi"/>
          <w:lang w:eastAsia="ja-JP"/>
        </w:rPr>
        <w:commentReference w:id="56"/>
      </w:r>
      <w:r w:rsidR="00B06226">
        <w:t>hich helps</w:t>
      </w:r>
      <w:r>
        <w:t xml:space="preserve"> machine learning models focus on specific parts of </w:t>
      </w:r>
      <w:r w:rsidR="006E5611">
        <w:t xml:space="preserve">the </w:t>
      </w:r>
      <w:r>
        <w:t xml:space="preserve">input data rather than processing all information equally. It allows the model to "attend" to the most relevant pieces of data when making predictions. In sequence models like </w:t>
      </w:r>
      <w:r w:rsidR="00B06226">
        <w:t>transformers</w:t>
      </w:r>
      <w:r>
        <w:t>, attention calculates the importance of each word or token in relation to others, enabling the model to capture long-range dependencies and contextual relationships more effectively. In other words, an attention function can be understood as a process that takes a query and a set of key-</w:t>
      </w:r>
      <w:r>
        <w:lastRenderedPageBreak/>
        <w:t>value pairs as inputs and generates an output. Each of these (query, keys, values, output) is represented as a vector. The output is a weighted sum of the values, where the weight for each value is determined by how closely the query matches the corresponding key, computed through a compatibility function. This allows the model to focus on relevant information in the data (Vaswani et al., 2017</w:t>
      </w:r>
      <w:commentRangeStart w:id="57"/>
      <w:r>
        <w:t>)</w:t>
      </w:r>
      <w:r w:rsidR="00B06226">
        <w:t>, making</w:t>
      </w:r>
      <w:r>
        <w:t xml:space="preserve"> </w:t>
      </w:r>
      <w:commentRangeEnd w:id="57"/>
      <w:r w:rsidR="00B06226">
        <w:rPr>
          <w:rStyle w:val="CommentReference"/>
          <w:rFonts w:asciiTheme="minorHAnsi" w:eastAsiaTheme="minorEastAsia" w:hAnsiTheme="minorHAnsi" w:cstheme="minorBidi"/>
          <w:lang w:eastAsia="ja-JP"/>
        </w:rPr>
        <w:commentReference w:id="57"/>
      </w:r>
      <w:r w:rsidR="001E4840">
        <w:t xml:space="preserve">the </w:t>
      </w:r>
      <w:r>
        <w:t xml:space="preserve">attention </w:t>
      </w:r>
      <w:r w:rsidR="001E4840">
        <w:t xml:space="preserve">mechanism </w:t>
      </w:r>
      <w:r>
        <w:t>highly useful in natural language processing and image recognition tasks.</w:t>
      </w:r>
    </w:p>
    <w:p w14:paraId="00000109" w14:textId="54A03FC1" w:rsidR="00CF1CCF" w:rsidRDefault="00E308C4" w:rsidP="00D977D2">
      <w:pPr>
        <w:spacing w:line="480" w:lineRule="auto"/>
        <w:ind w:firstLine="720"/>
      </w:pPr>
      <w:r>
        <w:t xml:space="preserve">The attention-based </w:t>
      </w:r>
      <w:r w:rsidR="00B06226">
        <w:t xml:space="preserve">transformer </w:t>
      </w:r>
      <w:r>
        <w:t>architecture has become the de</w:t>
      </w:r>
      <w:r w:rsidR="00B06226">
        <w:t xml:space="preserve"> </w:t>
      </w:r>
      <w:r>
        <w:t>facto standard for natural language processing tasks, but its applications to computer vision remain limited. In vision, CNNs remain dominan</w:t>
      </w:r>
      <w:sdt>
        <w:sdtPr>
          <w:tag w:val="goog_rdk_107"/>
          <w:id w:val="1384369983"/>
        </w:sdtPr>
        <w:sdtContent/>
      </w:sdt>
      <w:r>
        <w:t>t</w:t>
      </w:r>
      <w:r w:rsidR="001E4840">
        <w:t xml:space="preserve"> </w:t>
      </w:r>
      <w:r>
        <w:t xml:space="preserve">(LeCun et al., 1989; Krizhevsky et al., 2012); focus is either applied in conjunction with convolutional networks or used to replace certain components of convolutional networks while keeping their overall structure in place. </w:t>
      </w:r>
      <w:commentRangeStart w:id="58"/>
      <w:r>
        <w:t>Dosovitskiy</w:t>
      </w:r>
      <w:r>
        <w:rPr>
          <w:rFonts w:ascii="Cambria Math" w:eastAsia="Cambria Math" w:hAnsi="Cambria Math" w:cs="Cambria Math"/>
        </w:rPr>
        <w:t xml:space="preserve"> et al. </w:t>
      </w:r>
      <w:commentRangeEnd w:id="58"/>
      <w:r w:rsidR="00B06226">
        <w:rPr>
          <w:rStyle w:val="CommentReference"/>
          <w:rFonts w:asciiTheme="minorHAnsi" w:eastAsiaTheme="minorEastAsia" w:hAnsiTheme="minorHAnsi" w:cstheme="minorBidi"/>
          <w:lang w:eastAsia="ja-JP"/>
        </w:rPr>
        <w:commentReference w:id="58"/>
      </w:r>
      <w:r>
        <w:rPr>
          <w:rFonts w:ascii="Cambria Math" w:eastAsia="Cambria Math" w:hAnsi="Cambria Math" w:cs="Cambria Math"/>
        </w:rPr>
        <w:t xml:space="preserve">at Google Brain published a paper titled </w:t>
      </w:r>
      <w:sdt>
        <w:sdtPr>
          <w:tag w:val="goog_rdk_108"/>
          <w:id w:val="-2017909090"/>
        </w:sdtPr>
        <w:sdtContent>
          <w:r w:rsidR="001E4840">
            <w:t>“</w:t>
          </w:r>
        </w:sdtContent>
      </w:sdt>
      <w:r>
        <w:t xml:space="preserve">An image is worth 16x16 words: Transformers for image recognition at </w:t>
      </w:r>
      <w:r w:rsidR="00B06226">
        <w:t>scale</w:t>
      </w:r>
      <w:r w:rsidR="001E4840">
        <w:t>”</w:t>
      </w:r>
      <w:r>
        <w:t xml:space="preserve"> (Dosovitskiy et al., 2020), which </w:t>
      </w:r>
      <w:r w:rsidR="004F5BB7">
        <w:t>expanded the previously</w:t>
      </w:r>
      <w:r>
        <w:t xml:space="preserve"> NLP-only usage </w:t>
      </w:r>
      <w:r w:rsidR="00A62203">
        <w:t xml:space="preserve">of </w:t>
      </w:r>
      <w:r>
        <w:t>transformers by introducing</w:t>
      </w:r>
      <w:sdt>
        <w:sdtPr>
          <w:tag w:val="goog_rdk_109"/>
          <w:id w:val="-1827729351"/>
        </w:sdtPr>
        <w:sdtContent/>
      </w:sdt>
      <w:r>
        <w:t xml:space="preserve"> </w:t>
      </w:r>
      <w:r w:rsidR="00B06226">
        <w:t xml:space="preserve">the </w:t>
      </w:r>
      <w:r w:rsidR="004F5BB7">
        <w:t xml:space="preserve">vision transformer </w:t>
      </w:r>
      <w:r>
        <w:t xml:space="preserve">(see Figure 3). </w:t>
      </w:r>
      <w:sdt>
        <w:sdtPr>
          <w:tag w:val="goog_rdk_110"/>
          <w:id w:val="1477637838"/>
        </w:sdtPr>
        <w:sdtContent/>
      </w:sdt>
      <w:r>
        <w:t xml:space="preserve">This paper explores directly applying </w:t>
      </w:r>
      <w:r w:rsidR="00A62203">
        <w:t xml:space="preserve">transformers </w:t>
      </w:r>
      <w:r>
        <w:t xml:space="preserve">to images by treating image patches as tokens for classification. In our </w:t>
      </w:r>
      <w:r w:rsidR="00A62203">
        <w:t xml:space="preserve">proposed </w:t>
      </w:r>
      <w:r>
        <w:t>architecture</w:t>
      </w:r>
      <w:r w:rsidR="00A62203">
        <w:t xml:space="preserve">, </w:t>
      </w:r>
      <w:r>
        <w:t xml:space="preserve">we have integrated transformer technology by leveraging a similar </w:t>
      </w:r>
      <w:r w:rsidR="004F5BB7">
        <w:t>vision t</w:t>
      </w:r>
      <w:r>
        <w:t>ransformer architecture.</w:t>
      </w:r>
    </w:p>
    <w:p w14:paraId="79D17E30" w14:textId="77777777" w:rsidR="00FA73A1" w:rsidRDefault="00E308C4" w:rsidP="00FA73A1">
      <w:pPr>
        <w:keepNext/>
        <w:spacing w:line="240" w:lineRule="auto"/>
        <w:ind w:firstLine="720"/>
      </w:pPr>
      <w:r>
        <w:rPr>
          <w:noProof/>
        </w:rPr>
        <w:lastRenderedPageBreak/>
        <mc:AlternateContent>
          <mc:Choice Requires="wps">
            <w:drawing>
              <wp:inline distT="0" distB="0" distL="0" distR="0" wp14:anchorId="622B7E70" wp14:editId="310D516F">
                <wp:extent cx="5429968" cy="3425687"/>
                <wp:effectExtent l="0" t="0" r="5715" b="3810"/>
                <wp:docPr id="1853261305" name="Rectangle 1853261305"/>
                <wp:cNvGraphicFramePr/>
                <a:graphic xmlns:a="http://schemas.openxmlformats.org/drawingml/2006/main">
                  <a:graphicData uri="http://schemas.microsoft.com/office/word/2010/wordprocessingShape">
                    <wps:wsp>
                      <wps:cNvSpPr/>
                      <wps:spPr>
                        <a:xfrm>
                          <a:off x="0" y="0"/>
                          <a:ext cx="5429968" cy="3425687"/>
                        </a:xfrm>
                        <a:prstGeom prst="rect">
                          <a:avLst/>
                        </a:prstGeom>
                        <a:solidFill>
                          <a:srgbClr val="FFFFFF"/>
                        </a:solidFill>
                        <a:ln>
                          <a:noFill/>
                        </a:ln>
                      </wps:spPr>
                      <wps:txbx>
                        <w:txbxContent>
                          <w:p w14:paraId="52AD052B" w14:textId="77777777" w:rsidR="00D977D2" w:rsidRDefault="007E5AF5" w:rsidP="00D977D2">
                            <w:pPr>
                              <w:keepNext/>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0D06B76B" w14:textId="2EFD9E42" w:rsidR="00CF1CCF" w:rsidRDefault="00CF1CCF" w:rsidP="000B4FB2">
                            <w:pPr>
                              <w:textDirection w:val="btLr"/>
                            </w:pPr>
                          </w:p>
                          <w:p w14:paraId="51AAEE45" w14:textId="77777777" w:rsidR="000B4FB2" w:rsidRDefault="000B4FB2" w:rsidP="000B4FB2">
                            <w:pPr>
                              <w:textDirection w:val="btLr"/>
                            </w:pPr>
                          </w:p>
                          <w:p w14:paraId="55B72DE8" w14:textId="77777777" w:rsidR="00CF1CCF" w:rsidRDefault="00E308C4">
                            <w:pPr>
                              <w:spacing w:after="240"/>
                              <w:jc w:val="center"/>
                              <w:textDirection w:val="btLr"/>
                            </w:pPr>
                            <w:r>
                              <w:rPr>
                                <w:color w:val="000000"/>
                              </w:rPr>
                              <w:t>Figure 4.</w:t>
                            </w:r>
                            <w:r>
                              <w:rPr>
                                <w:b/>
                                <w:color w:val="000000"/>
                              </w:rPr>
                              <w:t xml:space="preserve"> </w:t>
                            </w:r>
                            <w:r>
                              <w:rPr>
                                <w:color w:val="000000"/>
                              </w:rPr>
                              <w:t>Vision Transformer Architecture (Source: Dosovitskiy 2020)</w:t>
                            </w:r>
                            <w:r>
                              <w:rPr>
                                <w:b/>
                                <w:color w:val="000000"/>
                              </w:rPr>
                              <w:t xml:space="preserve"> </w:t>
                            </w:r>
                          </w:p>
                          <w:p w14:paraId="6F68F34C"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622B7E70" id="Rectangle 1853261305" o:spid="_x0000_s1029" style="width:427.55pt;height:2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" stroked="f">
                <v:textbox inset="2.53958mm,1.2694mm,2.53958mm,1.2694mm">
                  <w:txbxContent>
                    <w:p w14:paraId="52AD052B" w14:textId="77777777" w:rsidR="00D977D2" w:rsidRDefault="007E5AF5" w:rsidP="00D977D2">
                      <w:pPr>
                        <w:keepNext/>
                        <w:textDirection w:val="btLr"/>
                      </w:pPr>
                      <w:r>
                        <w:rPr>
                          <w:noProof/>
                        </w:rPr>
                        <w:drawing>
                          <wp:inline distT="0" distB="0" distL="0" distR="0" wp14:anchorId="1FF342A6" wp14:editId="74B89F9A">
                            <wp:extent cx="4413164" cy="2838322"/>
                            <wp:effectExtent l="0" t="0" r="0" b="0"/>
                            <wp:docPr id="472163510" name="Picture 5" descr="A diagram of a bird b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3510" name="Picture 5" descr="A diagram of a bird ball ca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31244" cy="2849950"/>
                                    </a:xfrm>
                                    <a:prstGeom prst="rect">
                                      <a:avLst/>
                                    </a:prstGeom>
                                  </pic:spPr>
                                </pic:pic>
                              </a:graphicData>
                            </a:graphic>
                          </wp:inline>
                        </w:drawing>
                      </w:r>
                    </w:p>
                    <w:p w14:paraId="0D06B76B" w14:textId="2EFD9E42" w:rsidR="00CF1CCF" w:rsidRDefault="00CF1CCF" w:rsidP="000B4FB2">
                      <w:pPr>
                        <w:textDirection w:val="btLr"/>
                      </w:pPr>
                    </w:p>
                    <w:p w14:paraId="51AAEE45" w14:textId="77777777" w:rsidR="000B4FB2" w:rsidRDefault="000B4FB2" w:rsidP="000B4FB2">
                      <w:pPr>
                        <w:textDirection w:val="btLr"/>
                      </w:pPr>
                    </w:p>
                    <w:p w14:paraId="55B72DE8" w14:textId="77777777" w:rsidR="00CF1CCF" w:rsidRDefault="00E308C4">
                      <w:pPr>
                        <w:spacing w:after="240"/>
                        <w:jc w:val="center"/>
                        <w:textDirection w:val="btLr"/>
                      </w:pPr>
                      <w:r>
                        <w:rPr>
                          <w:color w:val="000000"/>
                        </w:rPr>
                        <w:t>Figure 4.</w:t>
                      </w:r>
                      <w:r>
                        <w:rPr>
                          <w:b/>
                          <w:color w:val="000000"/>
                        </w:rPr>
                        <w:t xml:space="preserve"> </w:t>
                      </w:r>
                      <w:r>
                        <w:rPr>
                          <w:color w:val="000000"/>
                        </w:rPr>
                        <w:t>Vision Transformer Architecture (Source: Dosovitskiy 2020)</w:t>
                      </w:r>
                      <w:r>
                        <w:rPr>
                          <w:b/>
                          <w:color w:val="000000"/>
                        </w:rPr>
                        <w:t xml:space="preserve"> </w:t>
                      </w:r>
                    </w:p>
                    <w:p w14:paraId="6F68F34C" w14:textId="77777777" w:rsidR="00CF1CCF" w:rsidRDefault="00CF1CCF">
                      <w:pPr>
                        <w:jc w:val="center"/>
                        <w:textDirection w:val="btLr"/>
                      </w:pPr>
                    </w:p>
                  </w:txbxContent>
                </v:textbox>
                <w10:anchorlock/>
              </v:rect>
            </w:pict>
          </mc:Fallback>
        </mc:AlternateContent>
      </w:r>
    </w:p>
    <w:p w14:paraId="27FAC0AB" w14:textId="046FC1C7" w:rsidR="00CF3148" w:rsidRDefault="00FA73A1" w:rsidP="00FA73A1">
      <w:pPr>
        <w:pStyle w:val="Caption"/>
        <w:jc w:val="center"/>
      </w:pPr>
      <w:bookmarkStart w:id="59" w:name="_Toc197272712"/>
      <w:r>
        <w:t xml:space="preserve">Figure </w:t>
      </w:r>
      <w:fldSimple w:instr=" SEQ Figure \* ARABIC ">
        <w:r w:rsidR="008B7CD8">
          <w:rPr>
            <w:noProof/>
          </w:rPr>
          <w:t>4</w:t>
        </w:r>
      </w:fldSimple>
      <w:r>
        <w:t xml:space="preserve">. </w:t>
      </w:r>
      <w:r w:rsidRPr="00BA487D">
        <w:t>Vision Transformer Architecture (Source: Dosovitskiy 2020)</w:t>
      </w:r>
      <w:bookmarkEnd w:id="59"/>
    </w:p>
    <w:p w14:paraId="0000010B" w14:textId="18DB478A" w:rsidR="00CF1CCF" w:rsidRDefault="00E308C4">
      <w:pPr>
        <w:spacing w:line="480" w:lineRule="auto"/>
        <w:ind w:firstLine="720"/>
      </w:pPr>
      <w:r>
        <w:t xml:space="preserve">The evolution of architectures for video understanding has closely followed the progress made in transformer-based models for image recognition. One significant contribution to this area is the </w:t>
      </w:r>
      <w:r w:rsidR="004F5BB7" w:rsidRPr="004F5BB7">
        <w:t>video vision transformer</w:t>
      </w:r>
      <w:r>
        <w:t xml:space="preserve"> (ViViT), as presented in </w:t>
      </w:r>
      <w:commentRangeStart w:id="60"/>
      <w:r>
        <w:t>the work by Arnab and colleagues in 2021</w:t>
      </w:r>
      <w:commentRangeEnd w:id="60"/>
      <w:r w:rsidR="00A62203">
        <w:rPr>
          <w:rStyle w:val="CommentReference"/>
          <w:rFonts w:asciiTheme="minorHAnsi" w:eastAsiaTheme="minorEastAsia" w:hAnsiTheme="minorHAnsi" w:cstheme="minorBidi"/>
          <w:lang w:eastAsia="ja-JP"/>
        </w:rPr>
        <w:commentReference w:id="60"/>
      </w:r>
      <w:r>
        <w:t>. In this paper</w:t>
      </w:r>
      <w:sdt>
        <w:sdtPr>
          <w:tag w:val="goog_rdk_112"/>
          <w:id w:val="1351917972"/>
        </w:sdtPr>
        <w:sdtContent/>
      </w:sdt>
      <w:r w:rsidR="00EE5511">
        <w:t>,</w:t>
      </w:r>
      <w:r w:rsidR="001E4840">
        <w:t xml:space="preserve"> t</w:t>
      </w:r>
      <w:r>
        <w:t xml:space="preserve">he authors developed pure transformer-based architectures specifically designed for video classification tasks, drawing inspiration from the success of the </w:t>
      </w:r>
      <w:r w:rsidR="004F5BB7" w:rsidRPr="004F5BB7">
        <w:t>vision transformer</w:t>
      </w:r>
      <w:r>
        <w:t xml:space="preserve"> in image processing. The motivation behind utilizing transformer architectures for </w:t>
      </w:r>
      <w:r w:rsidR="004F5BB7">
        <w:t xml:space="preserve">understanding </w:t>
      </w:r>
      <w:r>
        <w:t xml:space="preserve">video stems from </w:t>
      </w:r>
      <w:sdt>
        <w:sdtPr>
          <w:tag w:val="goog_rdk_113"/>
          <w:id w:val="-1877145596"/>
        </w:sdtPr>
        <w:sdtContent/>
      </w:sdt>
      <w:r w:rsidR="001E4840">
        <w:t>the</w:t>
      </w:r>
      <w:r>
        <w:t xml:space="preserve"> inherent ability to model long-range dependencies and capture contextual relationships over time, which are crucial for analyzing video data.</w:t>
      </w:r>
    </w:p>
    <w:p w14:paraId="0000010C" w14:textId="2BB45D55" w:rsidR="00CF1CCF" w:rsidRDefault="00E308C4">
      <w:pPr>
        <w:spacing w:line="480" w:lineRule="auto"/>
        <w:ind w:firstLine="720"/>
      </w:pPr>
      <w:r>
        <w:t>Transformer</w:t>
      </w:r>
      <w:sdt>
        <w:sdtPr>
          <w:tag w:val="goog_rdk_114"/>
          <w:id w:val="1438170220"/>
        </w:sdtPr>
        <w:sdtContent/>
      </w:sdt>
      <w:r>
        <w:t>s</w:t>
      </w:r>
      <w:r w:rsidR="00310D7E">
        <w:t xml:space="preserve"> </w:t>
      </w:r>
      <w:r w:rsidR="00A62203">
        <w:t xml:space="preserve">– </w:t>
      </w:r>
      <w:r>
        <w:t>particularly their self-attention mechanisms</w:t>
      </w:r>
      <w:r w:rsidR="00A62203">
        <w:t xml:space="preserve"> –</w:t>
      </w:r>
      <w:r>
        <w:t xml:space="preserve"> excel at understanding data sequences by focusing on different parts of the input simultaneously </w:t>
      </w:r>
      <w:r>
        <w:lastRenderedPageBreak/>
        <w:t xml:space="preserve">and learning how elements relate to one another. In video processing, where the input consists of frames over time, these attention-based architectures are particularly well-suited for modeling both the temporal and spatial dimensions of video. The </w:t>
      </w:r>
      <w:commentRangeStart w:id="61"/>
      <w:r w:rsidR="004F5BB7" w:rsidRPr="004F5BB7">
        <w:t>video vision transformer</w:t>
      </w:r>
      <w:r>
        <w:t xml:space="preserve"> leverages </w:t>
      </w:r>
      <w:commentRangeEnd w:id="61"/>
      <w:r w:rsidR="00A62203">
        <w:rPr>
          <w:rStyle w:val="CommentReference"/>
          <w:rFonts w:asciiTheme="minorHAnsi" w:eastAsiaTheme="minorEastAsia" w:hAnsiTheme="minorHAnsi" w:cstheme="minorBidi"/>
          <w:lang w:eastAsia="ja-JP"/>
        </w:rPr>
        <w:commentReference w:id="61"/>
      </w:r>
      <w:r>
        <w:t xml:space="preserve">this capability by extending the transformer’s attention mechanism to </w:t>
      </w:r>
      <w:r w:rsidR="00A62203">
        <w:t xml:space="preserve">the </w:t>
      </w:r>
      <w:commentRangeStart w:id="62"/>
      <w:r w:rsidR="00A62203">
        <w:t xml:space="preserve">spatial features of </w:t>
      </w:r>
      <w:r>
        <w:t xml:space="preserve">individual video frames </w:t>
      </w:r>
      <w:commentRangeEnd w:id="62"/>
      <w:r w:rsidR="00A62203">
        <w:rPr>
          <w:rStyle w:val="CommentReference"/>
          <w:rFonts w:asciiTheme="minorHAnsi" w:eastAsiaTheme="minorEastAsia" w:hAnsiTheme="minorHAnsi" w:cstheme="minorBidi"/>
          <w:lang w:eastAsia="ja-JP"/>
        </w:rPr>
        <w:commentReference w:id="62"/>
      </w:r>
      <w:r>
        <w:t xml:space="preserve">and the temporal dependencies between consecutive frames, enabling the model to capture rich contextual information that </w:t>
      </w:r>
      <w:sdt>
        <w:sdtPr>
          <w:tag w:val="goog_rdk_115"/>
          <w:id w:val="687032421"/>
        </w:sdtPr>
        <w:sdtContent/>
      </w:sdt>
      <w:r>
        <w:t>spans time and space.</w:t>
      </w:r>
    </w:p>
    <w:p w14:paraId="0000010D" w14:textId="0952DC91" w:rsidR="00CF1CCF" w:rsidRDefault="00E308C4">
      <w:pPr>
        <w:spacing w:line="480" w:lineRule="auto"/>
        <w:ind w:firstLine="720"/>
      </w:pPr>
      <w:r>
        <w:t xml:space="preserve">By using a pure transformer approach rather than relying on convolutional neural networks or recurrent architectures, the model can process video data more holistically, </w:t>
      </w:r>
      <w:r w:rsidR="00C76AE2">
        <w:t>considering</w:t>
      </w:r>
      <w:r>
        <w:t xml:space="preserve"> global relationships within the video stream. This is especially useful for tasks that require understanding complex actions or interactions over time, such as activity recognition, event detection, or video-based object tracking.</w:t>
      </w:r>
    </w:p>
    <w:p w14:paraId="0000010E" w14:textId="68A65251" w:rsidR="00CF1CCF" w:rsidRDefault="00E308C4">
      <w:pPr>
        <w:spacing w:line="480" w:lineRule="auto"/>
        <w:ind w:firstLine="720"/>
      </w:pPr>
      <w:r>
        <w:t>Arnab et al.'s work represents a key advancement in video classification, as it demonstrates how transformer-based model</w:t>
      </w:r>
      <w:sdt>
        <w:sdtPr>
          <w:tag w:val="goog_rdk_116"/>
          <w:id w:val="-687365581"/>
        </w:sdtPr>
        <w:sdtContent/>
      </w:sdt>
      <w:commentRangeStart w:id="63"/>
      <w:r>
        <w:t>s</w:t>
      </w:r>
      <w:r w:rsidR="00310D7E">
        <w:t xml:space="preserve"> </w:t>
      </w:r>
      <w:r>
        <w:t>o</w:t>
      </w:r>
      <w:commentRangeEnd w:id="63"/>
      <w:r w:rsidR="00A62203">
        <w:rPr>
          <w:rStyle w:val="CommentReference"/>
          <w:rFonts w:asciiTheme="minorHAnsi" w:eastAsiaTheme="minorEastAsia" w:hAnsiTheme="minorHAnsi" w:cstheme="minorBidi"/>
          <w:lang w:eastAsia="ja-JP"/>
        </w:rPr>
        <w:commentReference w:id="63"/>
      </w:r>
      <w:r>
        <w:t xml:space="preserve">riginally designed for static images can be adapted to handle the dynamic and sequential nature of video. The introduction of the </w:t>
      </w:r>
      <w:r w:rsidR="004F5BB7" w:rsidRPr="004F5BB7">
        <w:t>video vision transformer</w:t>
      </w:r>
      <w:r>
        <w:t xml:space="preserve"> not only highlights the versatility of transformers in various computer vision tasks but also sets a new standard for how we approach video understanding. By leveraging the transformer’s attention mechanisms, the architecture is better equipped to manage the complexities inherent in video data, such as long-range temporal dependencies and high-dimensional input, offering a mor</w:t>
      </w:r>
      <w:sdt>
        <w:sdtPr>
          <w:tag w:val="goog_rdk_117"/>
          <w:id w:val="-1547527948"/>
        </w:sdtPr>
        <w:sdtContent/>
      </w:sdt>
      <w:r>
        <w:t xml:space="preserve">e intuitive and powerful framework for video analysis. </w:t>
      </w:r>
    </w:p>
    <w:p w14:paraId="0000010F" w14:textId="224D2AA9" w:rsidR="00CF1CCF" w:rsidRDefault="00E308C4">
      <w:pPr>
        <w:spacing w:line="480" w:lineRule="auto"/>
        <w:ind w:firstLine="720"/>
      </w:pPr>
      <w:r>
        <w:lastRenderedPageBreak/>
        <w:t>To integrate text with images in transformer-based models, CLIP (Contrastive Language-Image Pretraining)</w:t>
      </w:r>
      <w:r w:rsidR="00A62203">
        <w:t>,</w:t>
      </w:r>
      <w:r w:rsidR="00D64F60">
        <w:t xml:space="preserve"> d</w:t>
      </w:r>
      <w:r>
        <w:t xml:space="preserve">eveloped by Radford and colleagues in 2021 at OpenAI, provides a groundbreaking approach that connects natural language with visual understanding. CLIP is trained on an extensive dataset consisting of text-image pairs and employs contrastive learning to align visual inputs with their corresponding text descriptions. This enables CLIP to perform tasks such as zero-shot image classification, where the model can match images to relevant labels without requiring task-specific fine-tuning. CLIP’s ability to bridge language and visual content represents a major advancement in multimodal AI, offering a flexible and powerful framework for applications ranging from image retrieval to </w:t>
      </w:r>
      <w:commentRangeStart w:id="64"/>
      <w:r>
        <w:t xml:space="preserve">visual context </w:t>
      </w:r>
      <w:r w:rsidR="00A62203">
        <w:t xml:space="preserve">understanding </w:t>
      </w:r>
      <w:commentRangeEnd w:id="64"/>
      <w:r w:rsidR="00A62203">
        <w:rPr>
          <w:rStyle w:val="CommentReference"/>
          <w:rFonts w:asciiTheme="minorHAnsi" w:eastAsiaTheme="minorEastAsia" w:hAnsiTheme="minorHAnsi" w:cstheme="minorBidi"/>
          <w:lang w:eastAsia="ja-JP"/>
        </w:rPr>
        <w:commentReference w:id="64"/>
      </w:r>
      <w:r>
        <w:t>based on textual descriptions.</w:t>
      </w:r>
    </w:p>
    <w:p w14:paraId="00000110" w14:textId="77777777" w:rsidR="00CF1CCF" w:rsidRDefault="00E308C4">
      <w:pPr>
        <w:spacing w:line="480" w:lineRule="auto"/>
        <w:ind w:firstLine="720"/>
      </w:pPr>
      <w:r>
        <w:t xml:space="preserve">The success of CLIP has led to various adaptations, such as CLIP2, developed by </w:t>
      </w:r>
      <w:commentRangeStart w:id="65"/>
      <w:r>
        <w:t xml:space="preserve">Zeng et al. </w:t>
      </w:r>
      <w:commentRangeEnd w:id="65"/>
      <w:r w:rsidR="00A62203">
        <w:rPr>
          <w:rStyle w:val="CommentReference"/>
          <w:rFonts w:asciiTheme="minorHAnsi" w:eastAsiaTheme="minorEastAsia" w:hAnsiTheme="minorHAnsi" w:cstheme="minorBidi"/>
          <w:lang w:eastAsia="ja-JP"/>
        </w:rPr>
        <w:commentReference w:id="65"/>
      </w:r>
      <w:r>
        <w:t xml:space="preserve">This version expands CLIP’s functionality into the 3D domain, learning transferable 3D point cloud representations for real-world applications. By utilizing a novel proxy alignment mechanism, </w:t>
      </w:r>
      <w:commentRangeStart w:id="66"/>
      <w:r>
        <w:t>we</w:t>
      </w:r>
      <w:commentRangeEnd w:id="66"/>
      <w:r w:rsidR="000B5A50">
        <w:rPr>
          <w:rStyle w:val="CommentReference"/>
          <w:rFonts w:asciiTheme="minorHAnsi" w:eastAsiaTheme="minorEastAsia" w:hAnsiTheme="minorHAnsi" w:cstheme="minorBidi"/>
          <w:lang w:eastAsia="ja-JP"/>
        </w:rPr>
        <w:commentReference w:id="66"/>
      </w:r>
      <w:r>
        <w:t xml:space="preserve"> broaden CLIP's scope beyond just 2D image-text tasks to also encompass 3D object recognition and interaction. These developments underline the adaptability and potential of CLIP-based models to enhance linguistic and visual understanding in a variety of contexts.</w:t>
      </w:r>
    </w:p>
    <w:p w14:paraId="00000111" w14:textId="77777777" w:rsidR="00CF1CCF" w:rsidRDefault="00E308C4">
      <w:pPr>
        <w:pStyle w:val="Heading2"/>
      </w:pPr>
      <w:bookmarkStart w:id="67" w:name="_Toc197272624"/>
      <w:r>
        <w:t>2.5 Object Detection Technology</w:t>
      </w:r>
      <w:bookmarkEnd w:id="67"/>
      <w:r>
        <w:tab/>
      </w:r>
    </w:p>
    <w:p w14:paraId="00000112" w14:textId="056A5277" w:rsidR="00CF1CCF" w:rsidRDefault="00E308C4">
      <w:pPr>
        <w:spacing w:line="480" w:lineRule="auto"/>
        <w:ind w:firstLine="720"/>
      </w:pPr>
      <w:r>
        <w:t xml:space="preserve">This section provides a comprehensive overview of object detection technology and highlights key contributions from </w:t>
      </w:r>
      <w:commentRangeStart w:id="68"/>
      <w:r w:rsidR="00CA7D82">
        <w:t>foundational</w:t>
      </w:r>
      <w:r w:rsidR="000B5A50">
        <w:t xml:space="preserve"> </w:t>
      </w:r>
      <w:commentRangeEnd w:id="68"/>
      <w:r w:rsidR="000B5A50">
        <w:rPr>
          <w:rStyle w:val="CommentReference"/>
          <w:rFonts w:asciiTheme="minorHAnsi" w:eastAsiaTheme="minorEastAsia" w:hAnsiTheme="minorHAnsi" w:cstheme="minorBidi"/>
          <w:lang w:eastAsia="ja-JP"/>
        </w:rPr>
        <w:commentReference w:id="68"/>
      </w:r>
      <w:r>
        <w:t xml:space="preserve">papers in the field. </w:t>
      </w:r>
    </w:p>
    <w:p w14:paraId="00000113" w14:textId="001748BF" w:rsidR="00CF1CCF" w:rsidRDefault="00E308C4">
      <w:pPr>
        <w:spacing w:line="480" w:lineRule="auto"/>
        <w:ind w:firstLine="720"/>
      </w:pPr>
      <w:r>
        <w:lastRenderedPageBreak/>
        <w:t xml:space="preserve">Object detection has been a core challenge in computer vision for decades, with a wide range of applications in areas such as image understanding, robotics, and autonomous systems. The development of effective object detection algorithms has been critical for enabling machines to perceive and interact with their environments. One of the most influential advancements in this area is the YOLO (You Only Look Once) algorithm, first introduced by Joseph Redmon and colleagues in 2016 (Redmon et al., 2016). YOLO revolutionized object detection by departing from traditional region-based approaches, which rely on generating proposals for possible object locations within an image. Instead, YOLO </w:t>
      </w:r>
      <w:r w:rsidR="000B5A50">
        <w:t xml:space="preserve">frames </w:t>
      </w:r>
      <w:r>
        <w:t xml:space="preserve">object detection as a single-stage regression problem, allowing it to predict both the object class and its bounding box coordinates in one pass through the neural network (see Figure </w:t>
      </w:r>
      <w:r w:rsidR="000362D4">
        <w:t>5</w:t>
      </w:r>
      <w:r>
        <w:t>).</w:t>
      </w:r>
    </w:p>
    <w:p w14:paraId="00000114" w14:textId="77777777" w:rsidR="00CF1CCF" w:rsidRDefault="00E308C4">
      <w:pPr>
        <w:spacing w:line="480" w:lineRule="auto"/>
        <w:ind w:firstLine="720"/>
      </w:pPr>
      <w:r>
        <w:t>The YOLO algorithm has undergone significant evolution since its initial release, with researchers introducing more refined and optimized versions over the years. These include YOLOv2, YOLOv3, YOLOv4, and YOLOv5, each improving on the model’s speed, accuracy, and ability to detect smaller objects (Zhao et al., 2019; Laroca et al., 2018). Additionally, lighter versions such as YOLO-LITE have been developed to make the model more suitable for resource-constrained environments, enabling real-time detection on devices with limited computational power (Huang et al., 2018).</w:t>
      </w:r>
    </w:p>
    <w:p w14:paraId="00000115" w14:textId="77777777" w:rsidR="00CF1CCF" w:rsidRDefault="00E308C4">
      <w:pPr>
        <w:spacing w:line="480" w:lineRule="auto"/>
        <w:ind w:firstLine="720"/>
      </w:pPr>
      <w:r>
        <w:t xml:space="preserve">By October 2024, the YOLO framework has reached its 11th version, continuing to push the boundaries of real-time object detection. These advancements reflect ongoing efforts in the research community to balance accuracy and efficiency in various applications, from self-driving vehicles to surveillance and robotics. Each version of </w:t>
      </w:r>
      <w:r>
        <w:lastRenderedPageBreak/>
        <w:t>YOLO has built on the strengths of its predecessors, incorporating new techniques and technologies to maintain its position as one of the most widely used and impactful object detection algorithms in the field.</w:t>
      </w:r>
    </w:p>
    <w:p w14:paraId="00000116" w14:textId="77777777" w:rsidR="00CF1CCF" w:rsidRDefault="00CF1CCF">
      <w:pPr>
        <w:spacing w:line="480" w:lineRule="auto"/>
        <w:ind w:firstLine="720"/>
      </w:pPr>
    </w:p>
    <w:p w14:paraId="4FE167A9" w14:textId="77777777" w:rsidR="00A23AF1" w:rsidRDefault="00E308C4" w:rsidP="00A23AF1">
      <w:pPr>
        <w:keepNext/>
        <w:spacing w:line="240" w:lineRule="auto"/>
        <w:ind w:firstLine="720"/>
      </w:pPr>
      <w:r>
        <w:rPr>
          <w:noProof/>
        </w:rPr>
        <mc:AlternateContent>
          <mc:Choice Requires="wps">
            <w:drawing>
              <wp:inline distT="0" distB="0" distL="0" distR="0" wp14:anchorId="11C5BF0C" wp14:editId="2EAE7781">
                <wp:extent cx="5486400" cy="2895600"/>
                <wp:effectExtent l="0" t="0" r="0" b="0"/>
                <wp:docPr id="1853261307" name="Rectangle 1853261307"/>
                <wp:cNvGraphicFramePr/>
                <a:graphic xmlns:a="http://schemas.openxmlformats.org/drawingml/2006/main">
                  <a:graphicData uri="http://schemas.microsoft.com/office/word/2010/wordprocessingShape">
                    <wps:wsp>
                      <wps:cNvSpPr/>
                      <wps:spPr>
                        <a:xfrm>
                          <a:off x="0" y="0"/>
                          <a:ext cx="5486400" cy="2895600"/>
                        </a:xfrm>
                        <a:prstGeom prst="rect">
                          <a:avLst/>
                        </a:prstGeom>
                        <a:solidFill>
                          <a:srgbClr val="FFFFFF"/>
                        </a:solidFill>
                        <a:ln>
                          <a:noFill/>
                        </a:ln>
                      </wps:spPr>
                      <wps:txbx>
                        <w:txbxContent>
                          <w:p w14:paraId="7245E185" w14:textId="77777777" w:rsidR="00D6763E" w:rsidRDefault="00531835" w:rsidP="00A37DA9">
                            <w:pPr>
                              <w:keepNext/>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23">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632ED884" w:rsidR="00CF1CCF" w:rsidRDefault="00CF1CCF" w:rsidP="00D6763E">
                            <w:pPr>
                              <w:spacing w:after="240"/>
                              <w:textDirection w:val="btLr"/>
                            </w:pPr>
                          </w:p>
                          <w:p w14:paraId="084409AB" w14:textId="77777777" w:rsidR="00CF1CCF" w:rsidRDefault="00CF1CCF">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1C5BF0C" id="Rectangle 1853261307" o:spid="_x0000_s1030" style="width:6in;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" stroked="f">
                <v:textbox inset="2.53958mm,1.2694mm,2.53958mm,1.2694mm">
                  <w:txbxContent>
                    <w:p w14:paraId="7245E185" w14:textId="77777777" w:rsidR="00D6763E" w:rsidRDefault="00531835" w:rsidP="00A37DA9">
                      <w:pPr>
                        <w:keepNext/>
                        <w:jc w:val="center"/>
                        <w:textDirection w:val="btLr"/>
                      </w:pPr>
                      <w:r>
                        <w:rPr>
                          <w:noProof/>
                        </w:rPr>
                        <w:drawing>
                          <wp:inline distT="0" distB="0" distL="0" distR="0" wp14:anchorId="55D57D09" wp14:editId="65354F55">
                            <wp:extent cx="5313045" cy="2298700"/>
                            <wp:effectExtent l="0" t="0" r="0" b="0"/>
                            <wp:docPr id="73246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500" name="Picture 732461500"/>
                                    <pic:cNvPicPr/>
                                  </pic:nvPicPr>
                                  <pic:blipFill>
                                    <a:blip r:embed="rId23">
                                      <a:extLst>
                                        <a:ext uri="{28A0092B-C50C-407E-A947-70E740481C1C}">
                                          <a14:useLocalDpi xmlns:a14="http://schemas.microsoft.com/office/drawing/2010/main" val="0"/>
                                        </a:ext>
                                      </a:extLst>
                                    </a:blip>
                                    <a:stretch>
                                      <a:fillRect/>
                                    </a:stretch>
                                  </pic:blipFill>
                                  <pic:spPr>
                                    <a:xfrm>
                                      <a:off x="0" y="0"/>
                                      <a:ext cx="5313045" cy="2298700"/>
                                    </a:xfrm>
                                    <a:prstGeom prst="rect">
                                      <a:avLst/>
                                    </a:prstGeom>
                                  </pic:spPr>
                                </pic:pic>
                              </a:graphicData>
                            </a:graphic>
                          </wp:inline>
                        </w:drawing>
                      </w:r>
                    </w:p>
                    <w:p w14:paraId="213EFB86" w14:textId="632ED884" w:rsidR="00CF1CCF" w:rsidRDefault="00CF1CCF" w:rsidP="00D6763E">
                      <w:pPr>
                        <w:spacing w:after="240"/>
                        <w:textDirection w:val="btLr"/>
                      </w:pPr>
                    </w:p>
                    <w:p w14:paraId="084409AB" w14:textId="77777777" w:rsidR="00CF1CCF" w:rsidRDefault="00CF1CCF">
                      <w:pPr>
                        <w:jc w:val="center"/>
                        <w:textDirection w:val="btLr"/>
                      </w:pPr>
                    </w:p>
                  </w:txbxContent>
                </v:textbox>
                <w10:anchorlock/>
              </v:rect>
            </w:pict>
          </mc:Fallback>
        </mc:AlternateContent>
      </w:r>
    </w:p>
    <w:p w14:paraId="64949776" w14:textId="2F63CFD4" w:rsidR="001D280D" w:rsidRDefault="00A23AF1" w:rsidP="00A23AF1">
      <w:pPr>
        <w:pStyle w:val="Caption"/>
        <w:jc w:val="center"/>
      </w:pPr>
      <w:bookmarkStart w:id="69" w:name="_Toc197272713"/>
      <w:r>
        <w:t xml:space="preserve">Figure </w:t>
      </w:r>
      <w:fldSimple w:instr=" SEQ Figure \* ARABIC ">
        <w:r w:rsidR="008B7CD8">
          <w:rPr>
            <w:noProof/>
          </w:rPr>
          <w:t>5</w:t>
        </w:r>
      </w:fldSimple>
      <w:r>
        <w:t xml:space="preserve">. </w:t>
      </w:r>
      <w:r w:rsidRPr="000442F3">
        <w:t>YOLO architecture (Source: Redmon et al., 2016)</w:t>
      </w:r>
      <w:bookmarkEnd w:id="69"/>
    </w:p>
    <w:p w14:paraId="00000118" w14:textId="267736F2" w:rsidR="00CF1CCF" w:rsidRDefault="00E308C4">
      <w:pPr>
        <w:spacing w:line="480" w:lineRule="auto"/>
        <w:ind w:firstLine="720"/>
      </w:pPr>
      <w:r>
        <w:t>Another widely adopted object detection algorithm is Fast R-CNN</w:t>
      </w:r>
      <w:r w:rsidR="000B4FB2">
        <w:t xml:space="preserve"> (Figure 6)</w:t>
      </w:r>
      <w:r>
        <w:t xml:space="preserve">, developed by Ren and colleagues in </w:t>
      </w:r>
      <w:commentRangeStart w:id="70"/>
      <w:r>
        <w:t>2016.</w:t>
      </w:r>
      <w:commentRangeEnd w:id="70"/>
      <w:r w:rsidR="000B5A50">
        <w:rPr>
          <w:rStyle w:val="CommentReference"/>
          <w:rFonts w:asciiTheme="minorHAnsi" w:eastAsiaTheme="minorEastAsia" w:hAnsiTheme="minorHAnsi" w:cstheme="minorBidi"/>
          <w:lang w:eastAsia="ja-JP"/>
        </w:rPr>
        <w:commentReference w:id="70"/>
      </w:r>
      <w:r>
        <w:t xml:space="preserve"> This algorithm </w:t>
      </w:r>
      <w:r w:rsidR="00600B6B">
        <w:t>addresses</w:t>
      </w:r>
      <w:r>
        <w:t xml:space="preserve"> the limitations of earlier region-based object detection methods by introducing a more </w:t>
      </w:r>
      <w:sdt>
        <w:sdtPr>
          <w:tag w:val="goog_rdk_119"/>
          <w:id w:val="1785080548"/>
        </w:sdtPr>
        <w:sdtContent/>
      </w:sdt>
      <w:r>
        <w:t>efficient</w:t>
      </w:r>
      <w:r w:rsidR="00D64F60">
        <w:t xml:space="preserve">, </w:t>
      </w:r>
      <w:r>
        <w:t xml:space="preserve">integrated approach. Fast R-CNN </w:t>
      </w:r>
      <w:r w:rsidR="00600B6B">
        <w:t>consists</w:t>
      </w:r>
      <w:r>
        <w:t xml:space="preserve"> of two key modules</w:t>
      </w:r>
      <w:sdt>
        <w:sdtPr>
          <w:tag w:val="goog_rdk_120"/>
          <w:id w:val="-1394353338"/>
        </w:sdtPr>
        <w:sdtContent/>
      </w:sdt>
      <w:r>
        <w:t xml:space="preserve"> that work together to enable faster and more accurate detection. The first module is a deep, fully convolutional network that generates region proposals, which are potential areas in the image that may contain objects. This process of generating candidate regions helps narrow down the areas that require further analysis, significantly reducing the computational load.</w:t>
      </w:r>
    </w:p>
    <w:p w14:paraId="00000119" w14:textId="3B932DD3" w:rsidR="00CF1CCF" w:rsidRDefault="00E308C4">
      <w:pPr>
        <w:spacing w:line="480" w:lineRule="auto"/>
        <w:ind w:firstLine="720"/>
      </w:pPr>
      <w:r>
        <w:lastRenderedPageBreak/>
        <w:t xml:space="preserve">The second module is the Fast R-CNN detector, which processes these proposed regions to classify the objects and refine the bounding boxes. </w:t>
      </w:r>
      <w:sdt>
        <w:sdtPr>
          <w:tag w:val="goog_rdk_121"/>
          <w:id w:val="-774864968"/>
        </w:sdtPr>
        <w:sdtContent/>
      </w:sdt>
      <w:r>
        <w:t>Unlike earlier systems that required multiple stages to accomplish these tasks, Fast R-CNN unifies both modules into a single, end-to-end</w:t>
      </w:r>
      <w:r w:rsidR="00FC0BE7">
        <w:t>,</w:t>
      </w:r>
      <w:r>
        <w:t xml:space="preserve"> trainable neural network. This seamless integration allows for joint optimization of both region proposals and object classification, leading to improved detection accuracy while maintaining a high inference speed.</w:t>
      </w:r>
    </w:p>
    <w:p w14:paraId="0000011A" w14:textId="51AC3A21" w:rsidR="00CF1CCF" w:rsidRDefault="00E308C4">
      <w:pPr>
        <w:spacing w:line="480" w:lineRule="auto"/>
        <w:ind w:firstLine="720"/>
      </w:pPr>
      <w:r>
        <w:t>A key feature of Fast R-CNN is its ability to handle the entire detection pipeline in a single forward pass, making it faster than previous models like R-CNN and SPPnet. In addition, the algorithm leverages modern techniques found in neural networks with attention mechanisms (Chorowski et al., 2015). These mechanisms enable the model to focus on relevant parts of the image, enhancing its ability to detect objects that may otherwise be overlooked. Attention mechanisms are particularly useful for dealing with complex scenes where multiple objects are present or when the objects are small or partially obscured.</w:t>
      </w:r>
    </w:p>
    <w:p w14:paraId="0000011B" w14:textId="77777777" w:rsidR="00CF1CCF" w:rsidRDefault="00E308C4">
      <w:pPr>
        <w:spacing w:line="480" w:lineRule="auto"/>
        <w:ind w:firstLine="720"/>
      </w:pPr>
      <w:r>
        <w:t>Fast R-CNN’s combination of region proposal generation and efficient object detection has made it a foundational technique in the field of computer vision, influencing subsequent developments in object detection models. By streamlining the process into a single unified network, Fast R-CNN set a new standard for performance and efficiency, contributing to the advancement of real-time object detection across various applications, such as autonomous driving, video analysis, and robotic perception. The innovation of Fast R-CNN continues to be referenced in modern object detection research, illustrating its lasting impact on the field.</w:t>
      </w:r>
    </w:p>
    <w:p w14:paraId="54EA83C3" w14:textId="77777777" w:rsidR="00B5412E" w:rsidRDefault="000B4FB2" w:rsidP="00B5412E">
      <w:pPr>
        <w:keepNext/>
        <w:spacing w:line="240" w:lineRule="auto"/>
        <w:ind w:firstLine="720"/>
      </w:pPr>
      <w:r>
        <w:rPr>
          <w:noProof/>
        </w:rPr>
        <w:lastRenderedPageBreak/>
        <mc:AlternateContent>
          <mc:Choice Requires="wps">
            <w:drawing>
              <wp:inline distT="0" distB="0" distL="0" distR="0" wp14:anchorId="696A0378" wp14:editId="74BC6AEE">
                <wp:extent cx="5486400" cy="1952978"/>
                <wp:effectExtent l="0" t="0" r="0" b="3175"/>
                <wp:docPr id="1130924643" name="Rectangle 1130924643"/>
                <wp:cNvGraphicFramePr/>
                <a:graphic xmlns:a="http://schemas.openxmlformats.org/drawingml/2006/main">
                  <a:graphicData uri="http://schemas.microsoft.com/office/word/2010/wordprocessingShape">
                    <wps:wsp>
                      <wps:cNvSpPr/>
                      <wps:spPr>
                        <a:xfrm flipV="1">
                          <a:off x="0" y="0"/>
                          <a:ext cx="5486400" cy="1952978"/>
                        </a:xfrm>
                        <a:prstGeom prst="rect">
                          <a:avLst/>
                        </a:prstGeom>
                        <a:solidFill>
                          <a:srgbClr val="FFFFFF"/>
                        </a:solidFill>
                        <a:ln>
                          <a:noFill/>
                        </a:ln>
                      </wps:spPr>
                      <wps:txbx>
                        <w:txbxContent>
                          <w:p w14:paraId="2A0CD293" w14:textId="77777777" w:rsidR="00A37DA9" w:rsidRDefault="000B4FB2" w:rsidP="00A37DA9">
                            <w:pPr>
                              <w:keepNext/>
                              <w:textDirection w:val="btLr"/>
                            </w:pPr>
                            <w:r>
                              <w:rPr>
                                <w:noProof/>
                              </w:rPr>
                              <w:drawing>
                                <wp:inline distT="0" distB="0" distL="0" distR="0" wp14:anchorId="6FDEBE1F" wp14:editId="2A5BB6A1">
                                  <wp:extent cx="4876800" cy="1435100"/>
                                  <wp:effectExtent l="0" t="0" r="0" b="0"/>
                                  <wp:docPr id="1544159546"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9546" name="Picture 13" descr="A diagram of a pers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76800" cy="1435100"/>
                                          </a:xfrm>
                                          <a:prstGeom prst="rect">
                                            <a:avLst/>
                                          </a:prstGeom>
                                        </pic:spPr>
                                      </pic:pic>
                                    </a:graphicData>
                                  </a:graphic>
                                </wp:inline>
                              </w:drawing>
                            </w:r>
                          </w:p>
                          <w:p w14:paraId="48F71C1B" w14:textId="57CD274B" w:rsidR="00A37DA9" w:rsidRDefault="00A37DA9" w:rsidP="00A37DA9">
                            <w:pPr>
                              <w:pStyle w:val="Caption"/>
                              <w:jc w:val="center"/>
                            </w:pPr>
                          </w:p>
                          <w:p w14:paraId="788AACD5" w14:textId="0A42ABF6" w:rsidR="000B4FB2" w:rsidRDefault="000B4FB2" w:rsidP="00A37DA9">
                            <w:pPr>
                              <w:spacing w:after="240"/>
                              <w:textDirection w:val="btLr"/>
                            </w:pPr>
                          </w:p>
                          <w:p w14:paraId="7B155E36" w14:textId="77777777" w:rsidR="000B4FB2" w:rsidRDefault="000B4FB2" w:rsidP="000B4FB2">
                            <w:pPr>
                              <w:jc w:val="center"/>
                              <w:textDirection w:val="btLr"/>
                            </w:pPr>
                          </w:p>
                        </w:txbxContent>
                      </wps:txbx>
                      <wps:bodyPr spcFirstLastPara="1" wrap="square" lIns="91425" tIns="45700" rIns="91425" bIns="45700" anchor="t" anchorCtr="0" upright="1">
                        <a:noAutofit/>
                      </wps:bodyPr>
                    </wps:wsp>
                  </a:graphicData>
                </a:graphic>
              </wp:inline>
            </w:drawing>
          </mc:Choice>
          <mc:Fallback>
            <w:pict>
              <v:rect w14:anchorId="696A0378" id="Rectangle 1130924643" o:spid="_x0000_s1031" style="width:6in;height:153.8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" stroked="f">
                <v:textbox inset="2.53958mm,1.2694mm,2.53958mm,1.2694mm">
                  <w:txbxContent>
                    <w:p w14:paraId="2A0CD293" w14:textId="77777777" w:rsidR="00A37DA9" w:rsidRDefault="000B4FB2" w:rsidP="00A37DA9">
                      <w:pPr>
                        <w:keepNext/>
                        <w:textDirection w:val="btLr"/>
                      </w:pPr>
                      <w:r>
                        <w:rPr>
                          <w:noProof/>
                        </w:rPr>
                        <w:drawing>
                          <wp:inline distT="0" distB="0" distL="0" distR="0" wp14:anchorId="6FDEBE1F" wp14:editId="2A5BB6A1">
                            <wp:extent cx="4876800" cy="1435100"/>
                            <wp:effectExtent l="0" t="0" r="0" b="0"/>
                            <wp:docPr id="1544159546"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9546" name="Picture 13" descr="A diagram of a pers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76800" cy="1435100"/>
                                    </a:xfrm>
                                    <a:prstGeom prst="rect">
                                      <a:avLst/>
                                    </a:prstGeom>
                                  </pic:spPr>
                                </pic:pic>
                              </a:graphicData>
                            </a:graphic>
                          </wp:inline>
                        </w:drawing>
                      </w:r>
                    </w:p>
                    <w:p w14:paraId="48F71C1B" w14:textId="57CD274B" w:rsidR="00A37DA9" w:rsidRDefault="00A37DA9" w:rsidP="00A37DA9">
                      <w:pPr>
                        <w:pStyle w:val="Caption"/>
                        <w:jc w:val="center"/>
                      </w:pPr>
                    </w:p>
                    <w:p w14:paraId="788AACD5" w14:textId="0A42ABF6" w:rsidR="000B4FB2" w:rsidRDefault="000B4FB2" w:rsidP="00A37DA9">
                      <w:pPr>
                        <w:spacing w:after="240"/>
                        <w:textDirection w:val="btLr"/>
                      </w:pPr>
                    </w:p>
                    <w:p w14:paraId="7B155E36" w14:textId="77777777" w:rsidR="000B4FB2" w:rsidRDefault="000B4FB2" w:rsidP="000B4FB2">
                      <w:pPr>
                        <w:jc w:val="center"/>
                        <w:textDirection w:val="btLr"/>
                      </w:pPr>
                    </w:p>
                  </w:txbxContent>
                </v:textbox>
                <w10:anchorlock/>
              </v:rect>
            </w:pict>
          </mc:Fallback>
        </mc:AlternateContent>
      </w:r>
    </w:p>
    <w:p w14:paraId="506A33FC" w14:textId="78D7EB41" w:rsidR="000B4FB2" w:rsidRDefault="00B5412E" w:rsidP="00B5412E">
      <w:pPr>
        <w:pStyle w:val="Caption"/>
        <w:jc w:val="center"/>
      </w:pPr>
      <w:bookmarkStart w:id="71" w:name="_Toc197272714"/>
      <w:r>
        <w:t xml:space="preserve">Figure </w:t>
      </w:r>
      <w:fldSimple w:instr=" SEQ Figure \* ARABIC ">
        <w:r w:rsidR="008B7CD8">
          <w:rPr>
            <w:noProof/>
          </w:rPr>
          <w:t>6</w:t>
        </w:r>
      </w:fldSimple>
      <w:r>
        <w:t xml:space="preserve">. </w:t>
      </w:r>
      <w:r w:rsidRPr="0063604D">
        <w:t>Fast R-CNN architecture (Source: Ren et al., 2016)</w:t>
      </w:r>
      <w:bookmarkEnd w:id="71"/>
    </w:p>
    <w:p w14:paraId="0000011C" w14:textId="77777777" w:rsidR="00CF1CCF" w:rsidRDefault="00E308C4">
      <w:pPr>
        <w:pStyle w:val="Heading2"/>
      </w:pPr>
      <w:bookmarkStart w:id="72" w:name="_Toc197272625"/>
      <w:r>
        <w:t>2.6 Summary and Conclusion</w:t>
      </w:r>
      <w:bookmarkEnd w:id="72"/>
    </w:p>
    <w:p w14:paraId="0000011D" w14:textId="46DF9B43" w:rsidR="00CF1CCF" w:rsidRDefault="00E308C4">
      <w:pPr>
        <w:spacing w:line="480" w:lineRule="auto"/>
        <w:ind w:firstLine="720"/>
      </w:pPr>
      <w:commentRangeStart w:id="73"/>
      <w:r>
        <w:t xml:space="preserve">This literature </w:t>
      </w:r>
      <w:commentRangeEnd w:id="73"/>
      <w:r w:rsidR="003368AF">
        <w:rPr>
          <w:rStyle w:val="CommentReference"/>
          <w:rFonts w:asciiTheme="minorHAnsi" w:eastAsiaTheme="minorEastAsia" w:hAnsiTheme="minorHAnsi" w:cstheme="minorBidi"/>
          <w:lang w:eastAsia="ja-JP"/>
        </w:rPr>
        <w:commentReference w:id="73"/>
      </w:r>
      <w:r>
        <w:t xml:space="preserve">review offers an in-depth analysis of scholarly </w:t>
      </w:r>
      <w:commentRangeStart w:id="74"/>
      <w:r>
        <w:t xml:space="preserve">research focused </w:t>
      </w:r>
      <w:commentRangeEnd w:id="74"/>
      <w:r w:rsidR="003368AF">
        <w:rPr>
          <w:rStyle w:val="CommentReference"/>
          <w:rFonts w:asciiTheme="minorHAnsi" w:eastAsiaTheme="minorEastAsia" w:hAnsiTheme="minorHAnsi" w:cstheme="minorBidi"/>
          <w:lang w:eastAsia="ja-JP"/>
        </w:rPr>
        <w:commentReference w:id="74"/>
      </w:r>
      <w:r>
        <w:t>on key areas such as assistive technology, gesture recognition, finger-pointing technology in industrial applications, and transformer-based models for device classification in pointing tasks. Through this examination, several trends and insights have emerged regarding the role of finger</w:t>
      </w:r>
      <w:r w:rsidR="00833DBC">
        <w:t>-</w:t>
      </w:r>
      <w:r>
        <w:t>pointing as a natural and effective means of interacting with objects in both virtual and physical environments.</w:t>
      </w:r>
    </w:p>
    <w:p w14:paraId="0000011E" w14:textId="49B926D7" w:rsidR="00CF1CCF" w:rsidRDefault="00E308C4">
      <w:pPr>
        <w:spacing w:line="480" w:lineRule="auto"/>
        <w:ind w:firstLine="720"/>
      </w:pPr>
      <w:r>
        <w:t>Finger</w:t>
      </w:r>
      <w:r w:rsidR="00602192">
        <w:t xml:space="preserve"> </w:t>
      </w:r>
      <w:r>
        <w:t xml:space="preserve">pointing has proven to be an intuitive method for users to specify or select objects across a wide range of applications. In augmented reality, robotics, drones, </w:t>
      </w:r>
      <w:r w:rsidR="00CA7D82">
        <w:t xml:space="preserve">and </w:t>
      </w:r>
      <w:r>
        <w:t xml:space="preserve">automotive interfaces, </w:t>
      </w:r>
      <w:r w:rsidR="00CA7D82">
        <w:t>among other situations</w:t>
      </w:r>
      <w:r>
        <w:t>, finger</w:t>
      </w:r>
      <w:r w:rsidR="001B2138">
        <w:t>-</w:t>
      </w:r>
      <w:r>
        <w:t xml:space="preserve">pointing simplifies interaction by allowing users to naturally direct attention or control devices through gestures. Several industries have integrated this technology to enhance user experience and operational efficiency. </w:t>
      </w:r>
      <w:sdt>
        <w:sdtPr>
          <w:tag w:val="goog_rdk_122"/>
          <w:id w:val="-590167661"/>
        </w:sdtPr>
        <w:sdtContent/>
      </w:sdt>
      <w:r>
        <w:t>For instance, automotive companies are increasingly exploring finger</w:t>
      </w:r>
      <w:r w:rsidR="001B2138">
        <w:t>-</w:t>
      </w:r>
      <w:r>
        <w:t xml:space="preserve">pointing for in-car interfaces, enabling drivers to control dashboard functions without manual </w:t>
      </w:r>
      <w:r>
        <w:lastRenderedPageBreak/>
        <w:t>input. Similarly, AR systems benefit from finger</w:t>
      </w:r>
      <w:r w:rsidR="00833DBC">
        <w:t>-</w:t>
      </w:r>
      <w:r>
        <w:t>pointing by allowing users to interact with virtual objects in immersive environments with greater ease.</w:t>
      </w:r>
    </w:p>
    <w:p w14:paraId="0000011F" w14:textId="005828F5" w:rsidR="00CF1CCF" w:rsidRDefault="00E308C4">
      <w:pPr>
        <w:spacing w:line="480" w:lineRule="auto"/>
        <w:ind w:firstLine="720"/>
      </w:pPr>
      <w:r>
        <w:t xml:space="preserve">Importantly, the literature also highlights the potential for these same technologies to be adapted for the assistive technology sector, particularly in supporting individuals with mobility impairments. For people who face challenges in performing everyday tasks, </w:t>
      </w:r>
      <w:r w:rsidR="00833DBC">
        <w:t>finger-</w:t>
      </w:r>
      <w:r>
        <w:t>pointing combined with gesture recognition and device classification systems presents an opportunity to regain independence. By leveraging transformers and other advanced models, these systems can enable users to interact with home devices, computers, or other assistive systems through simple gestures, bypassing the need for more physically demanding interfaces.</w:t>
      </w:r>
    </w:p>
    <w:p w14:paraId="00000121" w14:textId="62CC98ED" w:rsidR="00CF1CCF" w:rsidRDefault="00E308C4">
      <w:pPr>
        <w:spacing w:line="480" w:lineRule="auto"/>
        <w:ind w:firstLine="720"/>
      </w:pPr>
      <w:r>
        <w:t>The review underscores the versatility of finger-pointing technology, showing its relevance not only in commercial and industrial applications but also in its capacity to revolutionize assistive technology solutions.</w:t>
      </w:r>
      <w:sdt>
        <w:sdtPr>
          <w:tag w:val="goog_rdk_123"/>
          <w:id w:val="157583057"/>
        </w:sdtPr>
        <w:sdtContent/>
      </w:sdt>
      <w:r>
        <w:t xml:space="preserve"> </w:t>
      </w:r>
      <w:r w:rsidR="00D64F60" w:rsidRPr="00D64F60">
        <w:t xml:space="preserve">Through the use of </w:t>
      </w:r>
      <w:r w:rsidR="00F21841" w:rsidRPr="00D64F60">
        <w:t>transformer</w:t>
      </w:r>
      <w:r w:rsidR="00F21841">
        <w:t>-</w:t>
      </w:r>
      <w:r w:rsidR="00D64F60" w:rsidRPr="00D64F60">
        <w:t xml:space="preserve">based models, the same </w:t>
      </w:r>
      <w:r w:rsidR="00F21841" w:rsidRPr="00D64F60">
        <w:t>gesture</w:t>
      </w:r>
      <w:r w:rsidR="00F21841">
        <w:t>-</w:t>
      </w:r>
      <w:r w:rsidR="00D64F60" w:rsidRPr="00D64F60">
        <w:t xml:space="preserve">based systems which enhance AR and robotic technology can be repurposed to provide the intuitive, </w:t>
      </w:r>
      <w:r w:rsidR="003368AF" w:rsidRPr="00D64F60">
        <w:t>low</w:t>
      </w:r>
      <w:r w:rsidR="003368AF">
        <w:t>-</w:t>
      </w:r>
      <w:r w:rsidR="00D64F60" w:rsidRPr="00D64F60">
        <w:t xml:space="preserve">effort control systems which would prove so significant </w:t>
      </w:r>
      <w:r w:rsidR="003368AF">
        <w:t>–</w:t>
      </w:r>
      <w:r w:rsidR="003368AF" w:rsidRPr="00D64F60">
        <w:t xml:space="preserve"> </w:t>
      </w:r>
      <w:r w:rsidR="00D64F60" w:rsidRPr="00D64F60">
        <w:t>not only to individuals with mobility impairments, but to any individual responsible for controlling an automotive</w:t>
      </w:r>
      <w:r w:rsidR="003368AF">
        <w:t xml:space="preserve"> system</w:t>
      </w:r>
      <w:r w:rsidR="00D64F60" w:rsidRPr="00D64F60">
        <w:t xml:space="preserve">, digital </w:t>
      </w:r>
      <w:r w:rsidR="003368AF">
        <w:t>application</w:t>
      </w:r>
      <w:r w:rsidR="00D64F60" w:rsidRPr="00D64F60">
        <w:t>, or smart device. This in turn stands to open the door for more inclusive technologies going forwards, giving people of all kinds the opportunity to live more independently and more naturally within their environment.</w:t>
      </w:r>
      <w:r>
        <w:t xml:space="preserve">  </w:t>
      </w:r>
    </w:p>
    <w:p w14:paraId="00000122" w14:textId="77777777" w:rsidR="00CF1CCF" w:rsidRDefault="00CF1CCF">
      <w:pPr>
        <w:spacing w:line="480" w:lineRule="auto"/>
        <w:ind w:firstLine="720"/>
        <w:rPr>
          <w:b/>
        </w:rPr>
      </w:pPr>
    </w:p>
    <w:p w14:paraId="00000125" w14:textId="28E67C92" w:rsidR="00CF1CCF" w:rsidRPr="008B7CD8" w:rsidRDefault="00E308C4" w:rsidP="008B7CD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line="480" w:lineRule="auto"/>
      </w:pPr>
      <w:r>
        <w:tab/>
      </w:r>
      <w:r>
        <w:tab/>
        <w:t xml:space="preserve"> </w:t>
      </w:r>
    </w:p>
    <w:p w14:paraId="00000127" w14:textId="2097D493" w:rsidR="00CF1CCF" w:rsidRDefault="00E308C4" w:rsidP="005A6D3A">
      <w:pPr>
        <w:pStyle w:val="Heading1"/>
      </w:pPr>
      <w:bookmarkStart w:id="75" w:name="_Toc197272626"/>
      <w:r>
        <w:lastRenderedPageBreak/>
        <w:t>Chapter 3—Methodology</w:t>
      </w:r>
      <w:bookmarkEnd w:id="75"/>
    </w:p>
    <w:p w14:paraId="00000128" w14:textId="77777777" w:rsidR="00CF1CCF" w:rsidRDefault="00E308C4">
      <w:pPr>
        <w:pStyle w:val="Heading2"/>
      </w:pPr>
      <w:bookmarkStart w:id="76" w:name="_Toc197272627"/>
      <w:r>
        <w:t xml:space="preserve">3.1 </w:t>
      </w:r>
      <w:commentRangeStart w:id="77"/>
      <w:r>
        <w:t>Introduction</w:t>
      </w:r>
      <w:commentRangeEnd w:id="77"/>
      <w:r w:rsidR="00D11134">
        <w:rPr>
          <w:rStyle w:val="CommentReference"/>
          <w:rFonts w:asciiTheme="minorHAnsi" w:eastAsiaTheme="minorEastAsia" w:hAnsiTheme="minorHAnsi" w:cstheme="minorBidi"/>
          <w:b w:val="0"/>
          <w:lang w:eastAsia="ja-JP"/>
        </w:rPr>
        <w:commentReference w:id="77"/>
      </w:r>
      <w:bookmarkEnd w:id="76"/>
    </w:p>
    <w:p w14:paraId="6FCAAE83" w14:textId="1F24503C" w:rsidR="00114237" w:rsidRDefault="00DC54A3" w:rsidP="00DC54A3">
      <w:pPr>
        <w:spacing w:line="480" w:lineRule="auto"/>
        <w:ind w:firstLine="720"/>
      </w:pPr>
      <w:r w:rsidRPr="00DC54A3">
        <w:t xml:space="preserve">This chapter outlines the methodology used in this study, focusing on </w:t>
      </w:r>
      <w:r w:rsidR="0019113E">
        <w:t>developing and evaluating</w:t>
      </w:r>
      <w:r w:rsidRPr="00DC54A3">
        <w:t xml:space="preserve"> </w:t>
      </w:r>
      <w:r w:rsidR="00D26343">
        <w:t>the 3</w:t>
      </w:r>
      <w:r w:rsidR="00D26343" w:rsidRPr="00D26343">
        <w:rPr>
          <w:vertAlign w:val="superscript"/>
        </w:rPr>
        <w:t>rd</w:t>
      </w:r>
      <w:r w:rsidR="00D26343">
        <w:t xml:space="preserve"> stage of </w:t>
      </w:r>
      <w:r w:rsidRPr="00DC54A3">
        <w:t>a three-stage classification system to identify the devices an individual is pointing</w:t>
      </w:r>
      <w:r w:rsidR="00582398">
        <w:t xml:space="preserve"> at</w:t>
      </w:r>
      <w:r w:rsidRPr="00DC54A3">
        <w:t>. Several data processing methods and models have been developed</w:t>
      </w:r>
      <w:r w:rsidR="00582398">
        <w:t xml:space="preserve"> or </w:t>
      </w:r>
      <w:r w:rsidR="002F1EB6">
        <w:t xml:space="preserve">integrated. </w:t>
      </w:r>
      <w:r w:rsidRPr="00DC54A3">
        <w:t xml:space="preserve">The chapter begins with an overview of the data collection process, highlighting the use of cloud data storage and the gathering of the </w:t>
      </w:r>
      <w:r w:rsidR="002F1EB6">
        <w:t>training</w:t>
      </w:r>
      <w:r w:rsidRPr="00DC54A3">
        <w:t xml:space="preserve"> dataset </w:t>
      </w:r>
      <w:r w:rsidR="00F5283C">
        <w:t xml:space="preserve">based on </w:t>
      </w:r>
      <w:r w:rsidR="002F1EB6">
        <w:t>DeePoint</w:t>
      </w:r>
      <w:r w:rsidR="00F5283C">
        <w:t xml:space="preserve"> (</w:t>
      </w:r>
      <w:r w:rsidRPr="00DC54A3">
        <w:t>Nakamura</w:t>
      </w:r>
      <w:r w:rsidR="00FE7F42">
        <w:t xml:space="preserve"> et al., </w:t>
      </w:r>
      <w:r w:rsidRPr="00DC54A3">
        <w:t xml:space="preserve">2023). </w:t>
      </w:r>
      <w:r w:rsidR="00103A03">
        <w:t>The chapter</w:t>
      </w:r>
      <w:r w:rsidRPr="00DC54A3">
        <w:t xml:space="preserve"> then transitions to data preprocessing techniques, including formatting</w:t>
      </w:r>
      <w:r w:rsidR="00287202">
        <w:t>,</w:t>
      </w:r>
      <w:r w:rsidR="00560C2D">
        <w:t xml:space="preserve"> cleaning</w:t>
      </w:r>
      <w:r w:rsidR="00287202">
        <w:t>,</w:t>
      </w:r>
      <w:r w:rsidRPr="00DC54A3">
        <w:t xml:space="preserve"> and filtering the data. The next phase concentrates on </w:t>
      </w:r>
      <w:r w:rsidR="00114237">
        <w:t>the three</w:t>
      </w:r>
      <w:r w:rsidR="002F1EB6">
        <w:t>-</w:t>
      </w:r>
      <w:r w:rsidR="00114237">
        <w:t>stage architecture (</w:t>
      </w:r>
      <w:r w:rsidR="008A3ACE">
        <w:t xml:space="preserve">Figure </w:t>
      </w:r>
      <w:r w:rsidR="00AB508A">
        <w:t>8</w:t>
      </w:r>
      <w:r w:rsidR="00114237">
        <w:t>)</w:t>
      </w:r>
      <w:r w:rsidRPr="00DC54A3">
        <w:t xml:space="preserve">, which involves </w:t>
      </w:r>
      <w:r w:rsidR="00114237">
        <w:t xml:space="preserve">Stage-1, </w:t>
      </w:r>
      <w:r w:rsidRPr="00DC54A3">
        <w:t>estimating the pointing direction, followed by Stage</w:t>
      </w:r>
      <w:r w:rsidR="002F1EB6">
        <w:t>-</w:t>
      </w:r>
      <w:r w:rsidRPr="00DC54A3">
        <w:t xml:space="preserve">2, dedicated to device localization. The chapter </w:t>
      </w:r>
      <w:r w:rsidR="002F1EB6">
        <w:t>then</w:t>
      </w:r>
      <w:r w:rsidRPr="00DC54A3">
        <w:t xml:space="preserve"> explores the development of a transformer that serves as the </w:t>
      </w:r>
      <w:r w:rsidR="002F1EB6">
        <w:t>Stage-3</w:t>
      </w:r>
      <w:r w:rsidRPr="00DC54A3">
        <w:t xml:space="preserve"> model</w:t>
      </w:r>
      <w:r w:rsidR="00560C2D">
        <w:t>, which is the primary focus of this praxis</w:t>
      </w:r>
      <w:r w:rsidR="004F6335">
        <w:t>. The Stage-3</w:t>
      </w:r>
      <w:r w:rsidRPr="00DC54A3">
        <w:t xml:space="preserve"> </w:t>
      </w:r>
      <w:r w:rsidR="004F6335">
        <w:t xml:space="preserve">model is </w:t>
      </w:r>
      <w:r w:rsidRPr="00DC54A3">
        <w:t xml:space="preserve">capable of evaluating the vector </w:t>
      </w:r>
      <w:r w:rsidR="002F1EB6">
        <w:t>alignment</w:t>
      </w:r>
      <w:r w:rsidRPr="00DC54A3">
        <w:t xml:space="preserve"> between the outputs from Stages 1 and 2. The results from Stage</w:t>
      </w:r>
      <w:r w:rsidR="00D26343">
        <w:t>-</w:t>
      </w:r>
      <w:r w:rsidRPr="00DC54A3">
        <w:t xml:space="preserve">3 can </w:t>
      </w:r>
      <w:r w:rsidR="002F1EB6">
        <w:t>be used as</w:t>
      </w:r>
      <w:r w:rsidRPr="00DC54A3">
        <w:t xml:space="preserve"> the </w:t>
      </w:r>
      <w:r w:rsidR="00582398">
        <w:t>basis for decisions</w:t>
      </w:r>
      <w:r w:rsidRPr="00DC54A3">
        <w:t xml:space="preserve"> regarding the device class. An effort is being made to assess the inclusion of the gaze direction feature in Stage</w:t>
      </w:r>
      <w:r w:rsidR="002F1EB6">
        <w:t>-</w:t>
      </w:r>
      <w:r w:rsidRPr="00DC54A3">
        <w:t>3 to determine whether it could potentially provide enriched contextual information to improve the model’s accuracy</w:t>
      </w:r>
      <w:r w:rsidR="00E53F90">
        <w:t xml:space="preserve">. </w:t>
      </w:r>
      <w:r w:rsidR="002F1EB6">
        <w:t>In addition, t</w:t>
      </w:r>
      <w:r w:rsidR="00E53F90">
        <w:t xml:space="preserve">he </w:t>
      </w:r>
      <w:r w:rsidRPr="00DC54A3">
        <w:t>performance of the Stage</w:t>
      </w:r>
      <w:r w:rsidR="00AB508A">
        <w:t>-</w:t>
      </w:r>
      <w:r w:rsidR="00E53F90">
        <w:t xml:space="preserve">3 </w:t>
      </w:r>
      <w:r w:rsidRPr="00DC54A3">
        <w:t xml:space="preserve">model is evaluated against various machine learning architectures. </w:t>
      </w:r>
      <w:r w:rsidR="005673E8" w:rsidRPr="00DC54A3">
        <w:t>Finally</w:t>
      </w:r>
      <w:r w:rsidRPr="00DC54A3">
        <w:t xml:space="preserve">, the overall system is tested using </w:t>
      </w:r>
      <w:r w:rsidR="002F1EB6">
        <w:t>generated</w:t>
      </w:r>
      <w:r w:rsidRPr="00DC54A3">
        <w:t xml:space="preserve"> video</w:t>
      </w:r>
      <w:r w:rsidR="002F1EB6">
        <w:t>s</w:t>
      </w:r>
      <w:r w:rsidRPr="00DC54A3">
        <w:t xml:space="preserve"> to assess its performance with </w:t>
      </w:r>
      <w:r w:rsidR="00E53F90">
        <w:t>unseen</w:t>
      </w:r>
      <w:r w:rsidRPr="00DC54A3">
        <w:t xml:space="preserve"> data.</w:t>
      </w:r>
    </w:p>
    <w:p w14:paraId="08DA949E" w14:textId="61FE232E" w:rsidR="00114237" w:rsidRDefault="00114237" w:rsidP="00DC54A3">
      <w:pPr>
        <w:spacing w:line="480" w:lineRule="auto"/>
        <w:ind w:firstLine="720"/>
      </w:pPr>
    </w:p>
    <w:p w14:paraId="31287866" w14:textId="77777777" w:rsidR="00C97085" w:rsidRDefault="00051368" w:rsidP="00C97085">
      <w:pPr>
        <w:keepNext/>
        <w:spacing w:line="240" w:lineRule="auto"/>
      </w:pPr>
      <w:r>
        <w:rPr>
          <w:noProof/>
        </w:rPr>
        <w:lastRenderedPageBreak/>
        <mc:AlternateContent>
          <mc:Choice Requires="wps">
            <w:drawing>
              <wp:inline distT="0" distB="0" distL="0" distR="0" wp14:anchorId="7BFA9194" wp14:editId="02BC2E08">
                <wp:extent cx="6400800" cy="3657600"/>
                <wp:effectExtent l="0" t="0" r="0" b="0"/>
                <wp:docPr id="1691382862" name="Rectangle 1691382862"/>
                <wp:cNvGraphicFramePr/>
                <a:graphic xmlns:a="http://schemas.openxmlformats.org/drawingml/2006/main">
                  <a:graphicData uri="http://schemas.microsoft.com/office/word/2010/wordprocessingShape">
                    <wps:wsp>
                      <wps:cNvSpPr/>
                      <wps:spPr>
                        <a:xfrm>
                          <a:off x="0" y="0"/>
                          <a:ext cx="6400800" cy="3657600"/>
                        </a:xfrm>
                        <a:prstGeom prst="rect">
                          <a:avLst/>
                        </a:prstGeom>
                        <a:solidFill>
                          <a:srgbClr val="FFFFFF"/>
                        </a:solidFill>
                        <a:ln>
                          <a:noFill/>
                        </a:ln>
                      </wps:spPr>
                      <wps:txbx>
                        <w:txbxContent>
                          <w:p w14:paraId="75BC77F9" w14:textId="365B99E8" w:rsidR="00252AF5" w:rsidRDefault="003F1F56" w:rsidP="00252AF5">
                            <w:pPr>
                              <w:keepNext/>
                              <w:spacing w:after="240"/>
                              <w:textDirection w:val="btLr"/>
                            </w:pPr>
                            <w:del w:id="78" w:author="David Tung (Woven by Toyota, Inc.)" w:date="2025-05-09T08:52:00Z" w16du:dateUtc="2025-05-09T15:52:00Z">
                              <w:r w:rsidDel="0065298F">
                                <w:rPr>
                                  <w:noProof/>
                                </w:rPr>
                                <w:drawing>
                                  <wp:inline distT="0" distB="0" distL="0" distR="0" wp14:anchorId="7D5FAA85" wp14:editId="0EE1F4B3">
                                    <wp:extent cx="6126480" cy="3657600"/>
                                    <wp:effectExtent l="0" t="0" r="0" b="0"/>
                                    <wp:docPr id="1542163003" name="Picture 28"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3003" name="Picture 28" descr="A diagram of a model&#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126480" cy="3657600"/>
                                            </a:xfrm>
                                            <a:prstGeom prst="rect">
                                              <a:avLst/>
                                            </a:prstGeom>
                                          </pic:spPr>
                                        </pic:pic>
                                      </a:graphicData>
                                    </a:graphic>
                                  </wp:inline>
                                </w:drawing>
                              </w:r>
                            </w:del>
                            <w:ins w:id="79" w:author="David Tung (Woven by Toyota, Inc.)" w:date="2025-05-09T08:52:00Z" w16du:dateUtc="2025-05-09T15:52:00Z">
                              <w:r w:rsidR="0065298F">
                                <w:rPr>
                                  <w:noProof/>
                                </w:rPr>
                                <w:drawing>
                                  <wp:inline distT="0" distB="0" distL="0" distR="0" wp14:anchorId="732C3AD6" wp14:editId="36D6FA48">
                                    <wp:extent cx="5716270" cy="3566160"/>
                                    <wp:effectExtent l="0" t="0" r="0" b="2540"/>
                                    <wp:docPr id="1352321511" name="Picture 29"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1511" name="Picture 29" descr="A diagram of a model&#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16270" cy="3566160"/>
                                            </a:xfrm>
                                            <a:prstGeom prst="rect">
                                              <a:avLst/>
                                            </a:prstGeom>
                                          </pic:spPr>
                                        </pic:pic>
                                      </a:graphicData>
                                    </a:graphic>
                                  </wp:inline>
                                </w:drawing>
                              </w:r>
                            </w:ins>
                          </w:p>
                          <w:p w14:paraId="7C906BA9" w14:textId="0E6A0772" w:rsidR="00821A30" w:rsidRDefault="00821A30" w:rsidP="00C97085">
                            <w:pPr>
                              <w:pStyle w:val="Caption"/>
                              <w:spacing w:line="240" w:lineRule="auto"/>
                            </w:pPr>
                          </w:p>
                          <w:p w14:paraId="3181B546" w14:textId="34F8D9F2" w:rsidR="00AB06D9" w:rsidRDefault="00AB06D9" w:rsidP="00387911">
                            <w:pPr>
                              <w:spacing w:after="240"/>
                              <w:textDirection w:val="btLr"/>
                              <w:rPr>
                                <w:color w:val="000000"/>
                              </w:rPr>
                            </w:pPr>
                          </w:p>
                          <w:p w14:paraId="46D61C0D" w14:textId="5FFBC893" w:rsidR="00051368" w:rsidRDefault="008B744B" w:rsidP="004B1C2C">
                            <w:pPr>
                              <w:spacing w:after="240"/>
                              <w:textDirection w:val="btLr"/>
                            </w:pPr>
                            <w:r>
                              <w:rPr>
                                <w:color w:val="000000"/>
                              </w:rPr>
                              <w:t xml:space="preserve">                                </w:t>
                            </w:r>
                            <w:r w:rsidR="001B2138">
                              <w:rPr>
                                <w:color w:val="000000"/>
                              </w:rPr>
                              <w:t xml:space="preserve">                    </w:t>
                            </w:r>
                          </w:p>
                        </w:txbxContent>
                      </wps:txbx>
                      <wps:bodyPr spcFirstLastPara="1" wrap="square" lIns="91425" tIns="45700" rIns="91425" bIns="45700" anchor="t" anchorCtr="0" upright="1">
                        <a:noAutofit/>
                      </wps:bodyPr>
                    </wps:wsp>
                  </a:graphicData>
                </a:graphic>
              </wp:inline>
            </w:drawing>
          </mc:Choice>
          <mc:Fallback>
            <w:pict>
              <v:rect w14:anchorId="7BFA9194" id="Rectangle 1691382862" o:spid="_x0000_s1032" style="width:7in;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" stroked="f">
                <v:textbox inset="2.53958mm,1.2694mm,2.53958mm,1.2694mm">
                  <w:txbxContent>
                    <w:p w14:paraId="75BC77F9" w14:textId="365B99E8" w:rsidR="00252AF5" w:rsidRDefault="003F1F56" w:rsidP="00252AF5">
                      <w:pPr>
                        <w:keepNext/>
                        <w:spacing w:after="240"/>
                        <w:textDirection w:val="btLr"/>
                      </w:pPr>
                      <w:del w:id="80" w:author="David Tung (Woven by Toyota, Inc.)" w:date="2025-05-09T08:52:00Z" w16du:dateUtc="2025-05-09T15:52:00Z">
                        <w:r w:rsidDel="0065298F">
                          <w:rPr>
                            <w:noProof/>
                          </w:rPr>
                          <w:drawing>
                            <wp:inline distT="0" distB="0" distL="0" distR="0" wp14:anchorId="7D5FAA85" wp14:editId="0EE1F4B3">
                              <wp:extent cx="6126480" cy="3657600"/>
                              <wp:effectExtent l="0" t="0" r="0" b="0"/>
                              <wp:docPr id="1542163003" name="Picture 28"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3003" name="Picture 28" descr="A diagram of a model&#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126480" cy="3657600"/>
                                      </a:xfrm>
                                      <a:prstGeom prst="rect">
                                        <a:avLst/>
                                      </a:prstGeom>
                                    </pic:spPr>
                                  </pic:pic>
                                </a:graphicData>
                              </a:graphic>
                            </wp:inline>
                          </w:drawing>
                        </w:r>
                      </w:del>
                      <w:ins w:id="81" w:author="David Tung (Woven by Toyota, Inc.)" w:date="2025-05-09T08:52:00Z" w16du:dateUtc="2025-05-09T15:52:00Z">
                        <w:r w:rsidR="0065298F">
                          <w:rPr>
                            <w:noProof/>
                          </w:rPr>
                          <w:drawing>
                            <wp:inline distT="0" distB="0" distL="0" distR="0" wp14:anchorId="732C3AD6" wp14:editId="36D6FA48">
                              <wp:extent cx="5716270" cy="3566160"/>
                              <wp:effectExtent l="0" t="0" r="0" b="2540"/>
                              <wp:docPr id="1352321511" name="Picture 29"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1511" name="Picture 29" descr="A diagram of a model&#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16270" cy="3566160"/>
                                      </a:xfrm>
                                      <a:prstGeom prst="rect">
                                        <a:avLst/>
                                      </a:prstGeom>
                                    </pic:spPr>
                                  </pic:pic>
                                </a:graphicData>
                              </a:graphic>
                            </wp:inline>
                          </w:drawing>
                        </w:r>
                      </w:ins>
                    </w:p>
                    <w:p w14:paraId="7C906BA9" w14:textId="0E6A0772" w:rsidR="00821A30" w:rsidRDefault="00821A30" w:rsidP="00C97085">
                      <w:pPr>
                        <w:pStyle w:val="Caption"/>
                        <w:spacing w:line="240" w:lineRule="auto"/>
                      </w:pPr>
                    </w:p>
                    <w:p w14:paraId="3181B546" w14:textId="34F8D9F2" w:rsidR="00AB06D9" w:rsidRDefault="00AB06D9" w:rsidP="00387911">
                      <w:pPr>
                        <w:spacing w:after="240"/>
                        <w:textDirection w:val="btLr"/>
                        <w:rPr>
                          <w:color w:val="000000"/>
                        </w:rPr>
                      </w:pPr>
                    </w:p>
                    <w:p w14:paraId="46D61C0D" w14:textId="5FFBC893" w:rsidR="00051368" w:rsidRDefault="008B744B" w:rsidP="004B1C2C">
                      <w:pPr>
                        <w:spacing w:after="240"/>
                        <w:textDirection w:val="btLr"/>
                      </w:pPr>
                      <w:r>
                        <w:rPr>
                          <w:color w:val="000000"/>
                        </w:rPr>
                        <w:t xml:space="preserve">                                </w:t>
                      </w:r>
                      <w:r w:rsidR="001B2138">
                        <w:rPr>
                          <w:color w:val="000000"/>
                        </w:rPr>
                        <w:t xml:space="preserve">                    </w:t>
                      </w:r>
                    </w:p>
                  </w:txbxContent>
                </v:textbox>
                <w10:anchorlock/>
              </v:rect>
            </w:pict>
          </mc:Fallback>
        </mc:AlternateContent>
      </w:r>
    </w:p>
    <w:p w14:paraId="4A9F7EDB" w14:textId="5C55F5CD" w:rsidR="007A03B5" w:rsidRDefault="00C97085" w:rsidP="00C97085">
      <w:pPr>
        <w:pStyle w:val="Caption"/>
        <w:jc w:val="center"/>
      </w:pPr>
      <w:bookmarkStart w:id="82" w:name="_Toc197272715"/>
      <w:r>
        <w:t xml:space="preserve">Figure </w:t>
      </w:r>
      <w:fldSimple w:instr=" SEQ Figure \* ARABIC ">
        <w:r w:rsidR="008B7CD8">
          <w:rPr>
            <w:noProof/>
          </w:rPr>
          <w:t>7</w:t>
        </w:r>
      </w:fldSimple>
      <w:r>
        <w:t xml:space="preserve">. </w:t>
      </w:r>
      <w:r w:rsidRPr="005E0430">
        <w:t xml:space="preserve"> End-to-</w:t>
      </w:r>
      <w:r>
        <w:t>E</w:t>
      </w:r>
      <w:r w:rsidRPr="005E0430">
        <w:t>nd Process</w:t>
      </w:r>
      <w:bookmarkEnd w:id="82"/>
    </w:p>
    <w:p w14:paraId="3D62DEEE" w14:textId="77777777" w:rsidR="00FA7D9C" w:rsidRPr="00FA7D9C" w:rsidRDefault="00FA7D9C" w:rsidP="00FA7D9C"/>
    <w:p w14:paraId="29BBB5AE" w14:textId="77777777" w:rsidR="00FA7D9C" w:rsidRDefault="00BD3F38" w:rsidP="00FA7D9C">
      <w:pPr>
        <w:keepNext/>
        <w:spacing w:line="240" w:lineRule="auto"/>
      </w:pPr>
      <w:r>
        <w:rPr>
          <w:noProof/>
        </w:rPr>
        <mc:AlternateContent>
          <mc:Choice Requires="wps">
            <w:drawing>
              <wp:inline distT="0" distB="0" distL="0" distR="0" wp14:anchorId="6E7CD149" wp14:editId="37F84C1B">
                <wp:extent cx="5422392" cy="2560320"/>
                <wp:effectExtent l="0" t="0" r="635" b="5080"/>
                <wp:docPr id="1061798015" name="Rectangle 1061798015"/>
                <wp:cNvGraphicFramePr/>
                <a:graphic xmlns:a="http://schemas.openxmlformats.org/drawingml/2006/main">
                  <a:graphicData uri="http://schemas.microsoft.com/office/word/2010/wordprocessingShape">
                    <wps:wsp>
                      <wps:cNvSpPr/>
                      <wps:spPr>
                        <a:xfrm>
                          <a:off x="0" y="0"/>
                          <a:ext cx="5422392" cy="2560320"/>
                        </a:xfrm>
                        <a:prstGeom prst="rect">
                          <a:avLst/>
                        </a:prstGeom>
                        <a:solidFill>
                          <a:srgbClr val="FFFFFF"/>
                        </a:solidFill>
                        <a:ln>
                          <a:noFill/>
                        </a:ln>
                      </wps:spPr>
                      <wps:txbx>
                        <w:txbxContent>
                          <w:p w14:paraId="74C9BFC6" w14:textId="77777777" w:rsidR="00CF3C0A" w:rsidRDefault="005F4EBC" w:rsidP="00CF3C0A">
                            <w:pPr>
                              <w:keepNext/>
                              <w:spacing w:after="240"/>
                              <w:jc w:val="center"/>
                              <w:textDirection w:val="btLr"/>
                            </w:pPr>
                            <w:r>
                              <w:rPr>
                                <w:noProof/>
                              </w:rPr>
                              <w:drawing>
                                <wp:inline distT="0" distB="0" distL="0" distR="0" wp14:anchorId="1891B121" wp14:editId="1AB86B47">
                                  <wp:extent cx="5235575" cy="2505075"/>
                                  <wp:effectExtent l="0" t="0" r="0" b="0"/>
                                  <wp:docPr id="1669382680" name="Picture 15" descr="A diagram of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2680" name="Picture 15" descr="A diagram of a stag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235575" cy="2505075"/>
                                          </a:xfrm>
                                          <a:prstGeom prst="rect">
                                            <a:avLst/>
                                          </a:prstGeom>
                                        </pic:spPr>
                                      </pic:pic>
                                    </a:graphicData>
                                  </a:graphic>
                                </wp:inline>
                              </w:drawing>
                            </w:r>
                          </w:p>
                          <w:p w14:paraId="4FEA66F9" w14:textId="6FBE5B84" w:rsidR="00821A30" w:rsidRDefault="00821A30" w:rsidP="00821A30">
                            <w:pPr>
                              <w:keepNext/>
                              <w:spacing w:after="240"/>
                              <w:jc w:val="center"/>
                              <w:textDirection w:val="btLr"/>
                            </w:pPr>
                          </w:p>
                          <w:p w14:paraId="6E7D3A8B" w14:textId="7196BF7D" w:rsidR="00821A30" w:rsidRDefault="00252AF5" w:rsidP="00252AF5">
                            <w:pPr>
                              <w:pStyle w:val="Caption"/>
                              <w:jc w:val="center"/>
                            </w:pPr>
                            <w:r>
                              <w:t xml:space="preserve">Figure </w:t>
                            </w:r>
                            <w:r w:rsidR="00E9216D">
                              <w:t>7</w:t>
                            </w:r>
                            <w:r>
                              <w:t xml:space="preserve">. </w:t>
                            </w:r>
                            <w:r w:rsidRPr="002F75C0">
                              <w:t>Three-Stage Architecture</w:t>
                            </w:r>
                          </w:p>
                          <w:p w14:paraId="07ABB7FF" w14:textId="77777777" w:rsidR="00CF3C0A" w:rsidRDefault="00CF3C0A"/>
                        </w:txbxContent>
                      </wps:txbx>
                      <wps:bodyPr spcFirstLastPara="1" wrap="square" lIns="91425" tIns="45700" rIns="91425" bIns="45700" anchor="t" anchorCtr="0" upright="1">
                        <a:noAutofit/>
                      </wps:bodyPr>
                    </wps:wsp>
                  </a:graphicData>
                </a:graphic>
              </wp:inline>
            </w:drawing>
          </mc:Choice>
          <mc:Fallback>
            <w:pict>
              <v:rect w14:anchorId="6E7CD149" id="Rectangle 1061798015" o:spid="_x0000_s1033" style="width:426.95pt;height:20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" stroked="f">
                <v:textbox inset="2.53958mm,1.2694mm,2.53958mm,1.2694mm">
                  <w:txbxContent>
                    <w:p w14:paraId="74C9BFC6" w14:textId="77777777" w:rsidR="00CF3C0A" w:rsidRDefault="005F4EBC" w:rsidP="00CF3C0A">
                      <w:pPr>
                        <w:keepNext/>
                        <w:spacing w:after="240"/>
                        <w:jc w:val="center"/>
                        <w:textDirection w:val="btLr"/>
                      </w:pPr>
                      <w:r>
                        <w:rPr>
                          <w:noProof/>
                        </w:rPr>
                        <w:drawing>
                          <wp:inline distT="0" distB="0" distL="0" distR="0" wp14:anchorId="1891B121" wp14:editId="1AB86B47">
                            <wp:extent cx="5235575" cy="2505075"/>
                            <wp:effectExtent l="0" t="0" r="0" b="0"/>
                            <wp:docPr id="1669382680" name="Picture 15" descr="A diagram of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2680" name="Picture 15" descr="A diagram of a stag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235575" cy="2505075"/>
                                    </a:xfrm>
                                    <a:prstGeom prst="rect">
                                      <a:avLst/>
                                    </a:prstGeom>
                                  </pic:spPr>
                                </pic:pic>
                              </a:graphicData>
                            </a:graphic>
                          </wp:inline>
                        </w:drawing>
                      </w:r>
                    </w:p>
                    <w:p w14:paraId="4FEA66F9" w14:textId="6FBE5B84" w:rsidR="00821A30" w:rsidRDefault="00821A30" w:rsidP="00821A30">
                      <w:pPr>
                        <w:keepNext/>
                        <w:spacing w:after="240"/>
                        <w:jc w:val="center"/>
                        <w:textDirection w:val="btLr"/>
                      </w:pPr>
                    </w:p>
                    <w:p w14:paraId="6E7D3A8B" w14:textId="7196BF7D" w:rsidR="00821A30" w:rsidRDefault="00252AF5" w:rsidP="00252AF5">
                      <w:pPr>
                        <w:pStyle w:val="Caption"/>
                        <w:jc w:val="center"/>
                      </w:pPr>
                      <w:r>
                        <w:t xml:space="preserve">Figure </w:t>
                      </w:r>
                      <w:r w:rsidR="00E9216D">
                        <w:t>7</w:t>
                      </w:r>
                      <w:r>
                        <w:t xml:space="preserve">. </w:t>
                      </w:r>
                      <w:r w:rsidRPr="002F75C0">
                        <w:t>Three-Stage Architecture</w:t>
                      </w:r>
                    </w:p>
                    <w:p w14:paraId="07ABB7FF" w14:textId="77777777" w:rsidR="00CF3C0A" w:rsidRDefault="00CF3C0A"/>
                  </w:txbxContent>
                </v:textbox>
                <w10:anchorlock/>
              </v:rect>
            </w:pict>
          </mc:Fallback>
        </mc:AlternateContent>
      </w:r>
    </w:p>
    <w:p w14:paraId="4570C84E" w14:textId="584F62BE" w:rsidR="00047ECA" w:rsidRDefault="00FA7D9C" w:rsidP="009474C3">
      <w:pPr>
        <w:pStyle w:val="Caption"/>
        <w:jc w:val="center"/>
      </w:pPr>
      <w:bookmarkStart w:id="83" w:name="_Toc197272716"/>
      <w:r>
        <w:t xml:space="preserve">Figure </w:t>
      </w:r>
      <w:fldSimple w:instr=" SEQ Figure \* ARABIC ">
        <w:r w:rsidR="008B7CD8">
          <w:rPr>
            <w:noProof/>
          </w:rPr>
          <w:t>8</w:t>
        </w:r>
      </w:fldSimple>
      <w:r>
        <w:t xml:space="preserve">. </w:t>
      </w:r>
      <w:r w:rsidRPr="00E44EFD">
        <w:t>Three-Stage Architecture</w:t>
      </w:r>
      <w:bookmarkEnd w:id="83"/>
    </w:p>
    <w:p w14:paraId="38FFE10F" w14:textId="6D988AAD" w:rsidR="00DD7C6C" w:rsidRDefault="00E308C4" w:rsidP="00DD7C6C">
      <w:pPr>
        <w:pStyle w:val="Heading2"/>
      </w:pPr>
      <w:bookmarkStart w:id="84" w:name="_Toc197272628"/>
      <w:r w:rsidRPr="004B1C2C">
        <w:t xml:space="preserve">3.2 </w:t>
      </w:r>
      <w:r w:rsidR="00F16D38" w:rsidRPr="004B1C2C">
        <w:t xml:space="preserve">Collect </w:t>
      </w:r>
      <w:r w:rsidR="004B1C2C" w:rsidRPr="004B1C2C">
        <w:t>d</w:t>
      </w:r>
      <w:r w:rsidR="00743C71" w:rsidRPr="004B1C2C">
        <w:t>ata</w:t>
      </w:r>
      <w:bookmarkEnd w:id="84"/>
      <w:r w:rsidR="00743C71" w:rsidRPr="00743C71">
        <w:t xml:space="preserve"> </w:t>
      </w:r>
    </w:p>
    <w:p w14:paraId="13131D90" w14:textId="044D998C" w:rsidR="003E6667" w:rsidRDefault="003E6667" w:rsidP="00B003EB">
      <w:pPr>
        <w:pStyle w:val="Heading3"/>
      </w:pPr>
      <w:bookmarkStart w:id="85" w:name="_Toc197272629"/>
      <w:r>
        <w:lastRenderedPageBreak/>
        <w:t>3.2.1</w:t>
      </w:r>
      <w:r w:rsidR="00611825">
        <w:t xml:space="preserve"> Configure AWS </w:t>
      </w:r>
      <w:r w:rsidR="00703177">
        <w:t xml:space="preserve">Infrastructure </w:t>
      </w:r>
      <w:r w:rsidR="00D97529">
        <w:t xml:space="preserve">for </w:t>
      </w:r>
      <w:r w:rsidR="00922102">
        <w:t>D</w:t>
      </w:r>
      <w:r w:rsidR="00D97529">
        <w:t xml:space="preserve">ata </w:t>
      </w:r>
      <w:r w:rsidR="00922102">
        <w:t>S</w:t>
      </w:r>
      <w:r w:rsidR="00D97529">
        <w:t>torage</w:t>
      </w:r>
      <w:r w:rsidR="00703177">
        <w:t xml:space="preserve"> and Processing</w:t>
      </w:r>
      <w:bookmarkEnd w:id="85"/>
    </w:p>
    <w:p w14:paraId="287857BE" w14:textId="31917E50" w:rsidR="00DA512E" w:rsidRPr="00DA512E" w:rsidRDefault="00DA512E" w:rsidP="00B003EB">
      <w:pPr>
        <w:spacing w:line="480" w:lineRule="auto"/>
        <w:ind w:left="720" w:firstLine="720"/>
      </w:pPr>
      <w:r w:rsidRPr="00DA512E">
        <w:t xml:space="preserve">The AWS infrastructure </w:t>
      </w:r>
      <w:r w:rsidR="00AB508A">
        <w:t>(Appendix</w:t>
      </w:r>
      <w:r w:rsidR="00C05C71">
        <w:t xml:space="preserve"> A</w:t>
      </w:r>
      <w:r w:rsidR="00AB508A">
        <w:t xml:space="preserve">) </w:t>
      </w:r>
      <w:r w:rsidRPr="00DA512E">
        <w:t>was configured for data storage by creating Amazon S3 buckets to hold datasets, enabling versioning, and establishing lifecycle policies to optimize costs by transitioning older data to more economical storage classes</w:t>
      </w:r>
      <w:r w:rsidR="00A04BA6">
        <w:t>,</w:t>
      </w:r>
      <w:r w:rsidRPr="00DA512E">
        <w:t xml:space="preserve"> </w:t>
      </w:r>
      <w:r w:rsidR="00A04BA6">
        <w:t>such as</w:t>
      </w:r>
      <w:r w:rsidRPr="00DA512E">
        <w:t xml:space="preserve"> S3 Glacier. All services were set up to ensure secure access using IAM roles, bucket policies, and server-side encryption. Additionally, </w:t>
      </w:r>
      <w:r w:rsidR="006C3BAB" w:rsidRPr="00AD104C">
        <w:t>services</w:t>
      </w:r>
      <w:r w:rsidR="006C3BAB">
        <w:rPr>
          <w:b/>
          <w:bCs/>
        </w:rPr>
        <w:t xml:space="preserve"> </w:t>
      </w:r>
      <w:r w:rsidRPr="00DA512E">
        <w:t>were monitored through AWS CloudTrail and S3 Access Logs</w:t>
      </w:r>
      <w:r w:rsidRPr="00AD104C">
        <w:t xml:space="preserve">. </w:t>
      </w:r>
      <w:r w:rsidR="001D3CD6" w:rsidRPr="00AD104C">
        <w:t>To</w:t>
      </w:r>
      <w:r w:rsidR="006C3BAB" w:rsidRPr="00AD104C">
        <w:t xml:space="preserve"> support</w:t>
      </w:r>
      <w:r w:rsidRPr="00AD104C">
        <w:t xml:space="preserve"> file-based datasets that require shared access or high throughput, Amazon Elastic File System (EFS) </w:t>
      </w:r>
      <w:r w:rsidR="006C3BAB" w:rsidRPr="00AD104C">
        <w:t>was</w:t>
      </w:r>
      <w:r w:rsidRPr="00AD104C">
        <w:t xml:space="preserve"> deployed with the appropriate</w:t>
      </w:r>
      <w:r w:rsidRPr="00DA512E">
        <w:t xml:space="preserve"> performance</w:t>
      </w:r>
      <w:r w:rsidR="00E82CB8">
        <w:t xml:space="preserve"> </w:t>
      </w:r>
      <w:r w:rsidRPr="00DA512E">
        <w:t xml:space="preserve">and throughput modes, </w:t>
      </w:r>
      <w:r w:rsidR="00A04BA6">
        <w:t>and</w:t>
      </w:r>
      <w:r w:rsidRPr="00DA512E">
        <w:t xml:space="preserve"> access</w:t>
      </w:r>
      <w:r w:rsidR="00A04BA6">
        <w:t xml:space="preserve"> was</w:t>
      </w:r>
      <w:r w:rsidRPr="00DA512E">
        <w:t xml:space="preserve"> controlled through security groups and NFS access points.</w:t>
      </w:r>
    </w:p>
    <w:p w14:paraId="4C8FD2FE" w14:textId="2731B515" w:rsidR="00DA512E" w:rsidRDefault="00A04BA6" w:rsidP="00B003EB">
      <w:pPr>
        <w:spacing w:line="480" w:lineRule="auto"/>
        <w:ind w:left="720" w:firstLine="720"/>
        <w:rPr>
          <w:b/>
          <w:bCs/>
        </w:rPr>
      </w:pPr>
      <w:r>
        <w:t>Additionally</w:t>
      </w:r>
      <w:r w:rsidR="00DA512E" w:rsidRPr="00DA512E">
        <w:t xml:space="preserve">, disaster recovery was implemented by scheduling automatic backups with AWS Backup and </w:t>
      </w:r>
      <w:ins w:id="86" w:author="Flora Farago" w:date="2025-05-06T22:06:00Z" w16du:dateUtc="2025-05-07T03:06:00Z">
        <w:r w:rsidR="005843B8">
          <w:t xml:space="preserve">by </w:t>
        </w:r>
      </w:ins>
      <w:r w:rsidR="00DA512E" w:rsidRPr="00DA512E">
        <w:t xml:space="preserve">establishing cross-region replication for S3. </w:t>
      </w:r>
      <w:r w:rsidR="003A11A6" w:rsidRPr="00AD104C">
        <w:t xml:space="preserve">To </w:t>
      </w:r>
      <w:r>
        <w:t>facilitate</w:t>
      </w:r>
      <w:r w:rsidR="003A11A6" w:rsidRPr="00AD104C">
        <w:t xml:space="preserve"> data processing, </w:t>
      </w:r>
      <w:r w:rsidR="00DA512E" w:rsidRPr="00AD104C">
        <w:t>S3</w:t>
      </w:r>
      <w:r w:rsidR="007F75D5">
        <w:t>,</w:t>
      </w:r>
      <w:r w:rsidR="00DA512E" w:rsidRPr="00AD104C">
        <w:t xml:space="preserve"> and EFS </w:t>
      </w:r>
      <w:r w:rsidR="003A11A6" w:rsidRPr="00AD104C">
        <w:t xml:space="preserve">services </w:t>
      </w:r>
      <w:r w:rsidR="00DA512E" w:rsidRPr="00AD104C">
        <w:t>were integrated with comput</w:t>
      </w:r>
      <w:r>
        <w:t>ing</w:t>
      </w:r>
      <w:r w:rsidR="00DA512E" w:rsidRPr="00DA512E">
        <w:t xml:space="preserve"> services such as SageMaker, Lambda, and EC2 for seamless data access during processing or training. Finally, storage usage and costs were monitored using tools like AWS Cost Explorer and S3 Storage Lens. Tagging and storage tiers </w:t>
      </w:r>
      <w:r>
        <w:t>like</w:t>
      </w:r>
      <w:r w:rsidR="00DA512E" w:rsidRPr="00DA512E">
        <w:t xml:space="preserve"> S3 Intelligent</w:t>
      </w:r>
      <w:r w:rsidR="00DA512E">
        <w:rPr>
          <w:b/>
          <w:bCs/>
        </w:rPr>
        <w:t xml:space="preserve"> </w:t>
      </w:r>
      <w:r w:rsidR="00DA512E" w:rsidRPr="00DA512E">
        <w:t xml:space="preserve">Tiering were </w:t>
      </w:r>
      <w:r>
        <w:t>employ</w:t>
      </w:r>
      <w:r w:rsidR="00DA512E" w:rsidRPr="00DA512E">
        <w:t>ed to optimize expenses. This setup ensures scalable, secure, and cost-effective data management</w:t>
      </w:r>
      <w:r>
        <w:t xml:space="preserve"> and</w:t>
      </w:r>
      <w:r w:rsidR="00DA512E" w:rsidRPr="00DA512E">
        <w:t xml:space="preserve"> storage.</w:t>
      </w:r>
    </w:p>
    <w:p w14:paraId="2A4994F7" w14:textId="7FFFE4CF" w:rsidR="00D97529" w:rsidRDefault="00D97529" w:rsidP="00DA512E">
      <w:pPr>
        <w:pStyle w:val="Heading3"/>
      </w:pPr>
      <w:bookmarkStart w:id="87" w:name="_Toc197272630"/>
      <w:r>
        <w:t xml:space="preserve">3.2.2 </w:t>
      </w:r>
      <w:r w:rsidR="000E1BD3">
        <w:t xml:space="preserve">DeePoint </w:t>
      </w:r>
      <w:r w:rsidR="00D94C9F">
        <w:t>D</w:t>
      </w:r>
      <w:r>
        <w:t>ataset</w:t>
      </w:r>
      <w:bookmarkEnd w:id="87"/>
    </w:p>
    <w:p w14:paraId="6FB2C005" w14:textId="53783D42" w:rsidR="005C504B" w:rsidRDefault="00A04BA6" w:rsidP="005C504B">
      <w:pPr>
        <w:pStyle w:val="NormalWeb"/>
        <w:spacing w:line="480" w:lineRule="auto"/>
        <w:ind w:left="720" w:firstLine="720"/>
      </w:pPr>
      <w:r>
        <w:t xml:space="preserve">The </w:t>
      </w:r>
      <w:r w:rsidR="00223012" w:rsidRPr="00223012">
        <w:t>DeePoint data</w:t>
      </w:r>
      <w:r>
        <w:t>set</w:t>
      </w:r>
      <w:r w:rsidR="00223012" w:rsidRPr="00223012">
        <w:t xml:space="preserve"> </w:t>
      </w:r>
      <w:r w:rsidR="00DA57DD">
        <w:t xml:space="preserve">was </w:t>
      </w:r>
      <w:r w:rsidR="00EC5535">
        <w:t>explicit</w:t>
      </w:r>
      <w:r w:rsidR="00223012" w:rsidRPr="00223012">
        <w:t xml:space="preserve">ly designed to train models </w:t>
      </w:r>
      <w:r w:rsidR="00EC5535">
        <w:t>to understand</w:t>
      </w:r>
      <w:r w:rsidR="00223012" w:rsidRPr="00223012">
        <w:t xml:space="preserve"> pointing </w:t>
      </w:r>
      <w:r w:rsidR="00EC5535">
        <w:t xml:space="preserve">direction in </w:t>
      </w:r>
      <w:r w:rsidR="00223012" w:rsidRPr="00223012">
        <w:t xml:space="preserve">3D spaces. This data </w:t>
      </w:r>
      <w:r w:rsidR="002022C6">
        <w:t xml:space="preserve">was </w:t>
      </w:r>
      <w:r>
        <w:t>compris</w:t>
      </w:r>
      <w:r w:rsidR="00223012" w:rsidRPr="00223012">
        <w:t>e</w:t>
      </w:r>
      <w:r w:rsidR="00703177">
        <w:t>d</w:t>
      </w:r>
      <w:r w:rsidR="00223012" w:rsidRPr="00223012">
        <w:t xml:space="preserve"> </w:t>
      </w:r>
      <w:r w:rsidR="002022C6">
        <w:t xml:space="preserve">of </w:t>
      </w:r>
      <w:r w:rsidR="00223012" w:rsidRPr="00223012">
        <w:t xml:space="preserve">images or </w:t>
      </w:r>
      <w:r w:rsidR="00223012" w:rsidRPr="00223012">
        <w:lastRenderedPageBreak/>
        <w:t xml:space="preserve">video frames capturing pointing gestures, 3D spatial coordinates of critical points </w:t>
      </w:r>
      <w:r>
        <w:t>such as</w:t>
      </w:r>
      <w:r w:rsidR="00223012" w:rsidRPr="00223012">
        <w:t xml:space="preserve"> fingertip positions, and reference markers on target objects. </w:t>
      </w:r>
      <w:r w:rsidR="000F0144">
        <w:t>We</w:t>
      </w:r>
      <w:r w:rsidR="00223012" w:rsidRPr="00223012">
        <w:t xml:space="preserve"> also in</w:t>
      </w:r>
      <w:r>
        <w:t>corpo</w:t>
      </w:r>
      <w:r w:rsidR="00223012" w:rsidRPr="00223012">
        <w:t>rate</w:t>
      </w:r>
      <w:r w:rsidR="000F0144">
        <w:t>d</w:t>
      </w:r>
      <w:r w:rsidR="00223012" w:rsidRPr="00223012">
        <w:t xml:space="preserve"> additional modalities</w:t>
      </w:r>
      <w:r w:rsidR="00DE1773">
        <w:t>,</w:t>
      </w:r>
      <w:r w:rsidR="00223012" w:rsidRPr="00223012">
        <w:t xml:space="preserve"> </w:t>
      </w:r>
      <w:r>
        <w:t>like</w:t>
      </w:r>
      <w:r w:rsidR="00223012" w:rsidRPr="00223012">
        <w:t xml:space="preserve"> depth maps or gaze tracking data</w:t>
      </w:r>
      <w:r w:rsidR="00DE1773">
        <w:t>,</w:t>
      </w:r>
      <w:r w:rsidR="00223012" w:rsidRPr="00223012">
        <w:t xml:space="preserve"> to provide richer contextual information.</w:t>
      </w:r>
    </w:p>
    <w:p w14:paraId="56854D6E" w14:textId="24223A2D" w:rsidR="00F94EAB" w:rsidRPr="00F94EAB" w:rsidRDefault="00223012" w:rsidP="00CD3A8C">
      <w:pPr>
        <w:pStyle w:val="NormalWeb"/>
        <w:spacing w:line="480" w:lineRule="auto"/>
        <w:ind w:left="720" w:firstLine="720"/>
      </w:pPr>
      <w:r w:rsidRPr="00223012">
        <w:t xml:space="preserve">The </w:t>
      </w:r>
      <w:r w:rsidR="00C765E6">
        <w:t xml:space="preserve">training </w:t>
      </w:r>
      <w:r w:rsidRPr="00223012">
        <w:t xml:space="preserve">dataset </w:t>
      </w:r>
      <w:r w:rsidR="00DA57DD">
        <w:t>was</w:t>
      </w:r>
      <w:r w:rsidRPr="00223012">
        <w:t xml:space="preserve"> </w:t>
      </w:r>
      <w:r w:rsidR="00A04BA6">
        <w:t>design</w:t>
      </w:r>
      <w:r w:rsidRPr="00223012">
        <w:t xml:space="preserve">ed to </w:t>
      </w:r>
      <w:r w:rsidR="00A04BA6">
        <w:t>encompass</w:t>
      </w:r>
      <w:r w:rsidRPr="00223012">
        <w:t xml:space="preserve"> </w:t>
      </w:r>
      <w:r w:rsidR="00EC5535">
        <w:t>various</w:t>
      </w:r>
      <w:r w:rsidRPr="00223012">
        <w:t xml:space="preserve"> scenarios, including different lighting conditions, angles, and user behaviors, ensuring robustness during model training. Ground truth annotations, such as labeled target objects or directional vectors, are </w:t>
      </w:r>
      <w:r w:rsidR="00A04BA6">
        <w:t>cruc</w:t>
      </w:r>
      <w:r w:rsidRPr="00223012">
        <w:t>ial for supervised learning tasks.</w:t>
      </w:r>
    </w:p>
    <w:p w14:paraId="295D4500" w14:textId="753B8918" w:rsidR="00A74F30" w:rsidRDefault="0098561B" w:rsidP="00A14AD6">
      <w:pPr>
        <w:spacing w:line="480" w:lineRule="auto"/>
        <w:ind w:left="720" w:firstLine="720"/>
        <w:rPr>
          <w:color w:val="1F2328"/>
          <w:shd w:val="clear" w:color="auto" w:fill="FFFFFF"/>
        </w:rPr>
      </w:pPr>
      <w:r w:rsidRPr="0098561B">
        <w:rPr>
          <w:color w:val="1F2328"/>
          <w:shd w:val="clear" w:color="auto" w:fill="FFFFFF"/>
        </w:rPr>
        <w:t xml:space="preserve">The DeePoint dataset </w:t>
      </w:r>
      <w:r w:rsidR="00CD3A8C">
        <w:rPr>
          <w:color w:val="1F2328"/>
          <w:shd w:val="clear" w:color="auto" w:fill="FFFFFF"/>
        </w:rPr>
        <w:t>h</w:t>
      </w:r>
      <w:r w:rsidRPr="0098561B">
        <w:rPr>
          <w:color w:val="1F2328"/>
          <w:shd w:val="clear" w:color="auto" w:fill="FFFFFF"/>
        </w:rPr>
        <w:t xml:space="preserve">as </w:t>
      </w:r>
      <w:r w:rsidR="00CD3A8C">
        <w:rPr>
          <w:color w:val="1F2328"/>
          <w:shd w:val="clear" w:color="auto" w:fill="FFFFFF"/>
        </w:rPr>
        <w:t>been extract</w:t>
      </w:r>
      <w:r w:rsidRPr="0098561B">
        <w:rPr>
          <w:color w:val="1F2328"/>
          <w:shd w:val="clear" w:color="auto" w:fill="FFFFFF"/>
        </w:rPr>
        <w:t xml:space="preserve">ed and </w:t>
      </w:r>
      <w:r w:rsidR="00A04BA6">
        <w:rPr>
          <w:color w:val="1F2328"/>
          <w:shd w:val="clear" w:color="auto" w:fill="FFFFFF"/>
        </w:rPr>
        <w:t>organiz</w:t>
      </w:r>
      <w:r w:rsidRPr="0098561B">
        <w:rPr>
          <w:color w:val="1F2328"/>
          <w:shd w:val="clear" w:color="auto" w:fill="FFFFFF"/>
        </w:rPr>
        <w:t xml:space="preserve">ed as </w:t>
      </w:r>
      <w:r w:rsidR="00CD3A8C">
        <w:rPr>
          <w:color w:val="1F2328"/>
          <w:shd w:val="clear" w:color="auto" w:fill="FFFFFF"/>
        </w:rPr>
        <w:t>illustrated</w:t>
      </w:r>
      <w:r w:rsidRPr="0098561B">
        <w:rPr>
          <w:color w:val="1F2328"/>
          <w:shd w:val="clear" w:color="auto" w:fill="FFFFFF"/>
        </w:rPr>
        <w:t xml:space="preserve"> in the </w:t>
      </w:r>
      <w:r w:rsidR="00CD3A8C">
        <w:rPr>
          <w:color w:val="1F2328"/>
          <w:shd w:val="clear" w:color="auto" w:fill="FFFFFF"/>
        </w:rPr>
        <w:t>table</w:t>
      </w:r>
      <w:r w:rsidRPr="0098561B">
        <w:rPr>
          <w:color w:val="1F2328"/>
          <w:shd w:val="clear" w:color="auto" w:fill="FFFFFF"/>
        </w:rPr>
        <w:t xml:space="preserve"> </w:t>
      </w:r>
      <w:r w:rsidR="00CD3A8C">
        <w:rPr>
          <w:color w:val="1F2328"/>
          <w:shd w:val="clear" w:color="auto" w:fill="FFFFFF"/>
        </w:rPr>
        <w:t>below</w:t>
      </w:r>
      <w:r w:rsidR="00122CD8">
        <w:rPr>
          <w:color w:val="1F2328"/>
          <w:shd w:val="clear" w:color="auto" w:fill="FFFFFF"/>
        </w:rPr>
        <w:t xml:space="preserve"> (</w:t>
      </w:r>
      <w:r w:rsidR="00597D6F">
        <w:rPr>
          <w:color w:val="1F2328"/>
          <w:shd w:val="clear" w:color="auto" w:fill="FFFFFF"/>
        </w:rPr>
        <w:t>refer to</w:t>
      </w:r>
      <w:r w:rsidR="00235136">
        <w:rPr>
          <w:color w:val="1F2328"/>
          <w:shd w:val="clear" w:color="auto" w:fill="FFFFFF"/>
        </w:rPr>
        <w:t xml:space="preserve"> </w:t>
      </w:r>
      <w:r w:rsidR="00122CD8">
        <w:rPr>
          <w:color w:val="1F2328"/>
          <w:shd w:val="clear" w:color="auto" w:fill="FFFFFF"/>
        </w:rPr>
        <w:t>Table 1)</w:t>
      </w:r>
      <w:r w:rsidR="00CD3A8C">
        <w:rPr>
          <w:color w:val="1F2328"/>
          <w:shd w:val="clear" w:color="auto" w:fill="FFFFFF"/>
        </w:rPr>
        <w:t>,</w:t>
      </w:r>
      <w:r w:rsidRPr="0098561B">
        <w:rPr>
          <w:color w:val="1F2328"/>
          <w:shd w:val="clear" w:color="auto" w:fill="FFFFFF"/>
        </w:rPr>
        <w:t xml:space="preserve"> </w:t>
      </w:r>
      <w:r w:rsidR="00A04BA6">
        <w:rPr>
          <w:color w:val="1F2328"/>
          <w:shd w:val="clear" w:color="auto" w:fill="FFFFFF"/>
        </w:rPr>
        <w:t>facilitating</w:t>
      </w:r>
      <w:r w:rsidRPr="0098561B">
        <w:rPr>
          <w:color w:val="1F2328"/>
          <w:shd w:val="clear" w:color="auto" w:fill="FFFFFF"/>
        </w:rPr>
        <w:t xml:space="preserve"> </w:t>
      </w:r>
      <w:r w:rsidR="00CD3A8C">
        <w:rPr>
          <w:color w:val="1F2328"/>
          <w:shd w:val="clear" w:color="auto" w:fill="FFFFFF"/>
        </w:rPr>
        <w:t>th</w:t>
      </w:r>
      <w:r w:rsidRPr="0098561B">
        <w:rPr>
          <w:color w:val="1F2328"/>
          <w:shd w:val="clear" w:color="auto" w:fill="FFFFFF"/>
        </w:rPr>
        <w:t xml:space="preserve">e training </w:t>
      </w:r>
      <w:r w:rsidR="00A14AD6">
        <w:rPr>
          <w:color w:val="1F2328"/>
          <w:shd w:val="clear" w:color="auto" w:fill="FFFFFF"/>
        </w:rPr>
        <w:t>and</w:t>
      </w:r>
      <w:r w:rsidRPr="0098561B">
        <w:rPr>
          <w:color w:val="1F2328"/>
          <w:shd w:val="clear" w:color="auto" w:fill="FFFFFF"/>
        </w:rPr>
        <w:t xml:space="preserve"> </w:t>
      </w:r>
      <w:r w:rsidR="00CD3A8C">
        <w:rPr>
          <w:color w:val="1F2328"/>
          <w:shd w:val="clear" w:color="auto" w:fill="FFFFFF"/>
        </w:rPr>
        <w:t>assessment</w:t>
      </w:r>
      <w:r w:rsidRPr="0098561B">
        <w:rPr>
          <w:color w:val="1F2328"/>
          <w:shd w:val="clear" w:color="auto" w:fill="FFFFFF"/>
        </w:rPr>
        <w:t xml:space="preserve"> of </w:t>
      </w:r>
      <w:r>
        <w:rPr>
          <w:color w:val="1F2328"/>
          <w:shd w:val="clear" w:color="auto" w:fill="FFFFFF"/>
        </w:rPr>
        <w:t xml:space="preserve">the </w:t>
      </w:r>
      <w:r w:rsidRPr="0098561B">
        <w:rPr>
          <w:color w:val="1F2328"/>
          <w:shd w:val="clear" w:color="auto" w:fill="FFFFFF"/>
        </w:rPr>
        <w:t xml:space="preserve">DeePoint </w:t>
      </w:r>
      <w:r>
        <w:rPr>
          <w:color w:val="1F2328"/>
          <w:shd w:val="clear" w:color="auto" w:fill="FFFFFF"/>
        </w:rPr>
        <w:t>model</w:t>
      </w:r>
      <w:r w:rsidR="00CD3A8C">
        <w:rPr>
          <w:color w:val="1F2328"/>
          <w:shd w:val="clear" w:color="auto" w:fill="FFFFFF"/>
        </w:rPr>
        <w:t xml:space="preserve">, </w:t>
      </w:r>
      <w:r w:rsidR="00A14AD6">
        <w:rPr>
          <w:color w:val="1F2328"/>
          <w:shd w:val="clear" w:color="auto" w:fill="FFFFFF"/>
        </w:rPr>
        <w:t xml:space="preserve">with </w:t>
      </w:r>
      <w:r w:rsidR="00CD3A8C">
        <w:rPr>
          <w:color w:val="1F2328"/>
          <w:shd w:val="clear" w:color="auto" w:fill="FFFFFF"/>
        </w:rPr>
        <w:t xml:space="preserve">the sample frame </w:t>
      </w:r>
      <w:r w:rsidR="00A04BA6">
        <w:rPr>
          <w:color w:val="1F2328"/>
          <w:shd w:val="clear" w:color="auto" w:fill="FFFFFF"/>
        </w:rPr>
        <w:t>depicted</w:t>
      </w:r>
      <w:r w:rsidR="00CD3A8C">
        <w:rPr>
          <w:color w:val="1F2328"/>
          <w:shd w:val="clear" w:color="auto" w:fill="FFFFFF"/>
        </w:rPr>
        <w:t xml:space="preserve"> in Figure</w:t>
      </w:r>
      <w:r w:rsidR="00EB290D">
        <w:rPr>
          <w:color w:val="1F2328"/>
          <w:shd w:val="clear" w:color="auto" w:fill="FFFFFF"/>
        </w:rPr>
        <w:t xml:space="preserve"> </w:t>
      </w:r>
      <w:r w:rsidR="00B76DAD">
        <w:rPr>
          <w:color w:val="1F2328"/>
          <w:shd w:val="clear" w:color="auto" w:fill="FFFFFF"/>
        </w:rPr>
        <w:t>9</w:t>
      </w:r>
      <w:r w:rsidR="00EB290D">
        <w:rPr>
          <w:color w:val="1F2328"/>
          <w:shd w:val="clear" w:color="auto" w:fill="FFFFFF"/>
        </w:rPr>
        <w:t>.</w:t>
      </w:r>
      <w:r w:rsidR="00A14AD6">
        <w:rPr>
          <w:color w:val="1F2328"/>
          <w:shd w:val="clear" w:color="auto" w:fill="FFFFFF"/>
        </w:rPr>
        <w:t xml:space="preserve"> In this process, we took the DeePoint dataset and </w:t>
      </w:r>
      <w:r w:rsidR="00B76DAD">
        <w:rPr>
          <w:color w:val="1F2328"/>
          <w:shd w:val="clear" w:color="auto" w:fill="FFFFFF"/>
        </w:rPr>
        <w:t>performed</w:t>
      </w:r>
      <w:r w:rsidR="00A14AD6">
        <w:rPr>
          <w:color w:val="1F2328"/>
          <w:shd w:val="clear" w:color="auto" w:fill="FFFFFF"/>
        </w:rPr>
        <w:t xml:space="preserve"> a data processing step to create a dataset for training the Stage-3 model</w:t>
      </w:r>
      <w:r w:rsidR="005411EA">
        <w:rPr>
          <w:color w:val="1F2328"/>
          <w:shd w:val="clear" w:color="auto" w:fill="FFFFFF"/>
        </w:rPr>
        <w:t xml:space="preserve"> </w:t>
      </w:r>
      <w:r w:rsidR="00933967">
        <w:rPr>
          <w:color w:val="1F2328"/>
          <w:shd w:val="clear" w:color="auto" w:fill="FFFFFF"/>
        </w:rPr>
        <w:t>(refer</w:t>
      </w:r>
      <w:r w:rsidR="005411EA">
        <w:rPr>
          <w:color w:val="1F2328"/>
          <w:shd w:val="clear" w:color="auto" w:fill="FFFFFF"/>
        </w:rPr>
        <w:t xml:space="preserve"> to 3.</w:t>
      </w:r>
      <w:r w:rsidR="004D7F99">
        <w:rPr>
          <w:color w:val="1F2328"/>
          <w:shd w:val="clear" w:color="auto" w:fill="FFFFFF"/>
        </w:rPr>
        <w:t>3</w:t>
      </w:r>
      <w:r w:rsidR="005411EA">
        <w:rPr>
          <w:color w:val="1F2328"/>
          <w:shd w:val="clear" w:color="auto" w:fill="FFFFFF"/>
        </w:rPr>
        <w:t>)</w:t>
      </w:r>
      <w:r w:rsidR="00B76DAD">
        <w:rPr>
          <w:color w:val="1F2328"/>
          <w:shd w:val="clear" w:color="auto" w:fill="FFFFFF"/>
        </w:rPr>
        <w:t>.</w:t>
      </w:r>
    </w:p>
    <w:p w14:paraId="1BCF51F6" w14:textId="294C3A56" w:rsidR="00597D6F" w:rsidRPr="00597D6F" w:rsidRDefault="00597D6F" w:rsidP="00A14AD6">
      <w:pPr>
        <w:spacing w:line="480" w:lineRule="auto"/>
        <w:ind w:left="720" w:firstLine="720"/>
        <w:rPr>
          <w:b/>
          <w:bCs/>
          <w:color w:val="1F2328"/>
          <w:shd w:val="clear" w:color="auto" w:fill="FFFFFF"/>
          <w:rPrChange w:id="88" w:author="Flora Farago" w:date="2025-05-06T22:07:00Z" w16du:dateUtc="2025-05-07T03:07:00Z">
            <w:rPr>
              <w:color w:val="1F2328"/>
              <w:shd w:val="clear" w:color="auto" w:fill="FFFFFF"/>
            </w:rPr>
          </w:rPrChange>
        </w:rPr>
      </w:pPr>
      <w:r w:rsidRPr="00597D6F">
        <w:rPr>
          <w:b/>
          <w:bCs/>
          <w:color w:val="1F2328"/>
          <w:shd w:val="clear" w:color="auto" w:fill="FFFFFF"/>
          <w:rPrChange w:id="89" w:author="Flora Farago" w:date="2025-05-06T22:07:00Z" w16du:dateUtc="2025-05-07T03:07:00Z">
            <w:rPr>
              <w:color w:val="1F2328"/>
              <w:shd w:val="clear" w:color="auto" w:fill="FFFFFF"/>
            </w:rPr>
          </w:rPrChange>
        </w:rPr>
        <w:t>Table 1</w:t>
      </w:r>
      <w:r w:rsidR="006F1E9D">
        <w:rPr>
          <w:b/>
          <w:bCs/>
          <w:color w:val="1F2328"/>
          <w:shd w:val="clear" w:color="auto" w:fill="FFFFFF"/>
        </w:rPr>
        <w:t>. DeePoint Data Sample</w:t>
      </w:r>
    </w:p>
    <w:tbl>
      <w:tblPr>
        <w:tblStyle w:val="TableGrid"/>
        <w:tblW w:w="7910" w:type="dxa"/>
        <w:tblInd w:w="607" w:type="dxa"/>
        <w:tblLook w:val="04A0" w:firstRow="1" w:lastRow="0" w:firstColumn="1" w:lastColumn="0" w:noHBand="0" w:noVBand="1"/>
      </w:tblPr>
      <w:tblGrid>
        <w:gridCol w:w="2695"/>
        <w:gridCol w:w="5215"/>
      </w:tblGrid>
      <w:tr w:rsidR="00AB17F6" w14:paraId="142A6B42" w14:textId="77777777" w:rsidTr="00FA0D59">
        <w:tc>
          <w:tcPr>
            <w:tcW w:w="2695" w:type="dxa"/>
            <w:shd w:val="clear" w:color="auto" w:fill="FBE4D5" w:themeFill="accent2" w:themeFillTint="33"/>
          </w:tcPr>
          <w:p w14:paraId="3D62627C" w14:textId="7BFFFD47" w:rsidR="00AB17F6" w:rsidRDefault="00AB17F6" w:rsidP="00CD3A8C">
            <w:pPr>
              <w:spacing w:line="480" w:lineRule="auto"/>
              <w:rPr>
                <w:lang w:eastAsia="ja-JP"/>
              </w:rPr>
            </w:pPr>
            <w:r>
              <w:rPr>
                <w:lang w:eastAsia="ja-JP"/>
              </w:rPr>
              <w:t xml:space="preserve">Data Column </w:t>
            </w:r>
          </w:p>
        </w:tc>
        <w:tc>
          <w:tcPr>
            <w:tcW w:w="5215" w:type="dxa"/>
            <w:shd w:val="clear" w:color="auto" w:fill="FBE4D5" w:themeFill="accent2" w:themeFillTint="33"/>
          </w:tcPr>
          <w:p w14:paraId="026913D4" w14:textId="08D3B45E" w:rsidR="00AB17F6" w:rsidRDefault="00AB17F6" w:rsidP="00CD3A8C">
            <w:pPr>
              <w:spacing w:line="480" w:lineRule="auto"/>
              <w:rPr>
                <w:lang w:eastAsia="ja-JP"/>
              </w:rPr>
            </w:pPr>
            <w:r>
              <w:rPr>
                <w:lang w:eastAsia="ja-JP"/>
              </w:rPr>
              <w:t xml:space="preserve">Data Column </w:t>
            </w:r>
            <w:r w:rsidR="001976C3">
              <w:rPr>
                <w:lang w:eastAsia="ja-JP"/>
              </w:rPr>
              <w:t>Information</w:t>
            </w:r>
          </w:p>
        </w:tc>
      </w:tr>
      <w:tr w:rsidR="00AB17F6" w14:paraId="7BB53130" w14:textId="77777777" w:rsidTr="00FA0D59">
        <w:tc>
          <w:tcPr>
            <w:tcW w:w="2695" w:type="dxa"/>
          </w:tcPr>
          <w:p w14:paraId="3A618225" w14:textId="6713D885" w:rsidR="00AB17F6" w:rsidRDefault="00AB17F6" w:rsidP="00CD3A8C">
            <w:pPr>
              <w:spacing w:line="480" w:lineRule="auto"/>
              <w:rPr>
                <w:lang w:eastAsia="ja-JP"/>
              </w:rPr>
            </w:pPr>
            <w:r>
              <w:rPr>
                <w:lang w:eastAsia="ja-JP"/>
              </w:rPr>
              <w:t>date</w:t>
            </w:r>
          </w:p>
        </w:tc>
        <w:tc>
          <w:tcPr>
            <w:tcW w:w="5215" w:type="dxa"/>
          </w:tcPr>
          <w:p w14:paraId="49CA94A4" w14:textId="2F1EA590" w:rsidR="00AB17F6" w:rsidRDefault="00AB17F6" w:rsidP="00CD3A8C">
            <w:pPr>
              <w:spacing w:line="480" w:lineRule="auto"/>
              <w:rPr>
                <w:lang w:eastAsia="ja-JP"/>
              </w:rPr>
            </w:pPr>
            <w:r>
              <w:rPr>
                <w:lang w:eastAsia="ja-JP"/>
              </w:rPr>
              <w:t>Datetime</w:t>
            </w:r>
          </w:p>
        </w:tc>
      </w:tr>
      <w:tr w:rsidR="00AB17F6" w14:paraId="04A1BA08" w14:textId="77777777" w:rsidTr="00FA0D59">
        <w:tc>
          <w:tcPr>
            <w:tcW w:w="2695" w:type="dxa"/>
          </w:tcPr>
          <w:p w14:paraId="712D07EE" w14:textId="581336F0" w:rsidR="00AB17F6" w:rsidRDefault="00EB290D" w:rsidP="00CD3A8C">
            <w:pPr>
              <w:spacing w:line="480" w:lineRule="auto"/>
              <w:rPr>
                <w:lang w:eastAsia="ja-JP"/>
              </w:rPr>
            </w:pPr>
            <w:r>
              <w:rPr>
                <w:lang w:eastAsia="ja-JP"/>
              </w:rPr>
              <w:t>venue</w:t>
            </w:r>
          </w:p>
        </w:tc>
        <w:tc>
          <w:tcPr>
            <w:tcW w:w="5215" w:type="dxa"/>
          </w:tcPr>
          <w:p w14:paraId="67961B49" w14:textId="76E12374" w:rsidR="00AB17F6" w:rsidRDefault="00EB290D" w:rsidP="00CD3A8C">
            <w:pPr>
              <w:spacing w:line="480" w:lineRule="auto"/>
              <w:rPr>
                <w:lang w:eastAsia="ja-JP"/>
              </w:rPr>
            </w:pPr>
            <w:r>
              <w:rPr>
                <w:lang w:eastAsia="ja-JP"/>
              </w:rPr>
              <w:t>Date and p</w:t>
            </w:r>
            <w:r w:rsidR="00AB17F6">
              <w:rPr>
                <w:lang w:eastAsia="ja-JP"/>
              </w:rPr>
              <w:t xml:space="preserve">lace, e.g. </w:t>
            </w:r>
            <w:r>
              <w:rPr>
                <w:lang w:eastAsia="ja-JP"/>
              </w:rPr>
              <w:t>2023-01-2-17-</w:t>
            </w:r>
            <w:r w:rsidR="00AB17F6">
              <w:rPr>
                <w:lang w:eastAsia="ja-JP"/>
              </w:rPr>
              <w:t>office</w:t>
            </w:r>
          </w:p>
        </w:tc>
      </w:tr>
      <w:tr w:rsidR="00AB17F6" w14:paraId="01F1B2CF" w14:textId="77777777" w:rsidTr="00FA0D59">
        <w:tc>
          <w:tcPr>
            <w:tcW w:w="2695" w:type="dxa"/>
          </w:tcPr>
          <w:p w14:paraId="4B6A77B5" w14:textId="5BDEA7E1" w:rsidR="00AB17F6" w:rsidRDefault="00EB290D" w:rsidP="00CD3A8C">
            <w:pPr>
              <w:spacing w:line="480" w:lineRule="auto"/>
              <w:rPr>
                <w:lang w:eastAsia="ja-JP"/>
              </w:rPr>
            </w:pPr>
            <w:r>
              <w:rPr>
                <w:lang w:eastAsia="ja-JP"/>
              </w:rPr>
              <w:t>session</w:t>
            </w:r>
          </w:p>
        </w:tc>
        <w:tc>
          <w:tcPr>
            <w:tcW w:w="5215" w:type="dxa"/>
          </w:tcPr>
          <w:p w14:paraId="4E7F3A70" w14:textId="201070F9" w:rsidR="00AB17F6" w:rsidRDefault="00A74F30" w:rsidP="00CD3A8C">
            <w:pPr>
              <w:spacing w:line="480" w:lineRule="auto"/>
              <w:rPr>
                <w:lang w:eastAsia="ja-JP"/>
              </w:rPr>
            </w:pPr>
            <w:r>
              <w:rPr>
                <w:lang w:eastAsia="ja-JP"/>
              </w:rPr>
              <w:t xml:space="preserve">Full recording of a scene. e.g. </w:t>
            </w:r>
            <w:r w:rsidR="00EB290D">
              <w:rPr>
                <w:lang w:eastAsia="ja-JP"/>
              </w:rPr>
              <w:t>Take1, take2</w:t>
            </w:r>
          </w:p>
        </w:tc>
      </w:tr>
      <w:tr w:rsidR="00AB17F6" w14:paraId="08591C94" w14:textId="77777777" w:rsidTr="00FA0D59">
        <w:tc>
          <w:tcPr>
            <w:tcW w:w="2695" w:type="dxa"/>
          </w:tcPr>
          <w:p w14:paraId="306553B1" w14:textId="556009A8" w:rsidR="00AB17F6" w:rsidRDefault="00EB290D" w:rsidP="00CD3A8C">
            <w:pPr>
              <w:spacing w:line="480" w:lineRule="auto"/>
              <w:rPr>
                <w:lang w:eastAsia="ja-JP"/>
              </w:rPr>
            </w:pPr>
            <w:r>
              <w:rPr>
                <w:lang w:eastAsia="ja-JP"/>
              </w:rPr>
              <w:t>camera_id</w:t>
            </w:r>
          </w:p>
        </w:tc>
        <w:tc>
          <w:tcPr>
            <w:tcW w:w="5215" w:type="dxa"/>
          </w:tcPr>
          <w:p w14:paraId="3A487263" w14:textId="7B1DC859" w:rsidR="00AB17F6" w:rsidRDefault="00EB290D" w:rsidP="00CD3A8C">
            <w:pPr>
              <w:spacing w:line="480" w:lineRule="auto"/>
              <w:rPr>
                <w:lang w:eastAsia="ja-JP"/>
              </w:rPr>
            </w:pPr>
            <w:r>
              <w:rPr>
                <w:lang w:eastAsia="ja-JP"/>
              </w:rPr>
              <w:t>Camera id</w:t>
            </w:r>
            <w:r w:rsidR="009B1526">
              <w:rPr>
                <w:lang w:eastAsia="ja-JP"/>
              </w:rPr>
              <w:t>entifier</w:t>
            </w:r>
          </w:p>
        </w:tc>
      </w:tr>
      <w:tr w:rsidR="00AB17F6" w14:paraId="02E54421" w14:textId="77777777" w:rsidTr="00FA0D59">
        <w:tc>
          <w:tcPr>
            <w:tcW w:w="2695" w:type="dxa"/>
          </w:tcPr>
          <w:p w14:paraId="5DAA20B9" w14:textId="27F14533" w:rsidR="00AB17F6" w:rsidRDefault="00EB290D" w:rsidP="00CD3A8C">
            <w:pPr>
              <w:spacing w:line="480" w:lineRule="auto"/>
              <w:rPr>
                <w:lang w:eastAsia="ja-JP"/>
              </w:rPr>
            </w:pPr>
            <w:r>
              <w:rPr>
                <w:lang w:eastAsia="ja-JP"/>
              </w:rPr>
              <w:t>keypoints</w:t>
            </w:r>
          </w:p>
        </w:tc>
        <w:tc>
          <w:tcPr>
            <w:tcW w:w="5215" w:type="dxa"/>
          </w:tcPr>
          <w:p w14:paraId="62B63392" w14:textId="45210C91" w:rsidR="00AB17F6" w:rsidRDefault="00EB290D" w:rsidP="00CD3A8C">
            <w:pPr>
              <w:spacing w:line="480" w:lineRule="auto"/>
              <w:rPr>
                <w:lang w:eastAsia="ja-JP"/>
              </w:rPr>
            </w:pPr>
            <w:r>
              <w:rPr>
                <w:lang w:eastAsia="ja-JP"/>
              </w:rPr>
              <w:t>Person’s body, hands… keypoints</w:t>
            </w:r>
          </w:p>
        </w:tc>
      </w:tr>
      <w:tr w:rsidR="00F17693" w14:paraId="6B7892F5" w14:textId="77777777" w:rsidTr="00FA0D59">
        <w:tc>
          <w:tcPr>
            <w:tcW w:w="2695" w:type="dxa"/>
          </w:tcPr>
          <w:p w14:paraId="028A4BF7" w14:textId="55CFCD6A" w:rsidR="00F17693" w:rsidRDefault="00EB290D" w:rsidP="00CD3A8C">
            <w:pPr>
              <w:spacing w:line="480" w:lineRule="auto"/>
              <w:rPr>
                <w:lang w:eastAsia="ja-JP"/>
              </w:rPr>
            </w:pPr>
            <w:r>
              <w:rPr>
                <w:lang w:eastAsia="ja-JP"/>
              </w:rPr>
              <w:t>frame</w:t>
            </w:r>
          </w:p>
        </w:tc>
        <w:tc>
          <w:tcPr>
            <w:tcW w:w="5215" w:type="dxa"/>
          </w:tcPr>
          <w:p w14:paraId="0E90FE4D" w14:textId="493555E5" w:rsidR="00F17693" w:rsidRDefault="00EB290D" w:rsidP="00CD3A8C">
            <w:pPr>
              <w:spacing w:line="480" w:lineRule="auto"/>
              <w:rPr>
                <w:lang w:eastAsia="ja-JP"/>
              </w:rPr>
            </w:pPr>
            <w:r>
              <w:rPr>
                <w:lang w:eastAsia="ja-JP"/>
              </w:rPr>
              <w:t>Image frame, e.g. 00000001.jpg</w:t>
            </w:r>
          </w:p>
        </w:tc>
      </w:tr>
      <w:tr w:rsidR="00AB17F6" w14:paraId="3B83CA15" w14:textId="77777777" w:rsidTr="00FA0D59">
        <w:tc>
          <w:tcPr>
            <w:tcW w:w="2695" w:type="dxa"/>
          </w:tcPr>
          <w:p w14:paraId="30736288" w14:textId="2E35F09E" w:rsidR="00AB17F6" w:rsidRDefault="00EB290D" w:rsidP="00CD3A8C">
            <w:pPr>
              <w:spacing w:line="480" w:lineRule="auto"/>
              <w:rPr>
                <w:lang w:eastAsia="ja-JP"/>
              </w:rPr>
            </w:pPr>
            <w:r>
              <w:rPr>
                <w:lang w:eastAsia="ja-JP"/>
              </w:rPr>
              <w:lastRenderedPageBreak/>
              <w:t>marker id</w:t>
            </w:r>
          </w:p>
        </w:tc>
        <w:tc>
          <w:tcPr>
            <w:tcW w:w="5215" w:type="dxa"/>
          </w:tcPr>
          <w:p w14:paraId="5597CC41" w14:textId="64B80052" w:rsidR="00AB17F6" w:rsidRDefault="00195A05" w:rsidP="00324BC1">
            <w:pPr>
              <w:keepNext/>
              <w:spacing w:line="480" w:lineRule="auto"/>
              <w:rPr>
                <w:lang w:eastAsia="ja-JP"/>
              </w:rPr>
            </w:pPr>
            <w:r>
              <w:rPr>
                <w:lang w:eastAsia="ja-JP"/>
              </w:rPr>
              <w:t xml:space="preserve">Reference </w:t>
            </w:r>
            <w:r w:rsidR="00122CD8">
              <w:rPr>
                <w:color w:val="1F2328"/>
                <w:shd w:val="clear" w:color="auto" w:fill="FFFFFF"/>
              </w:rPr>
              <w:t xml:space="preserve">ArUco </w:t>
            </w:r>
            <w:r>
              <w:rPr>
                <w:lang w:eastAsia="ja-JP"/>
              </w:rPr>
              <w:t>marker</w:t>
            </w:r>
          </w:p>
        </w:tc>
      </w:tr>
    </w:tbl>
    <w:p w14:paraId="4D15F7A4" w14:textId="77777777" w:rsidR="00324BC1" w:rsidRDefault="00324BC1" w:rsidP="00C21126">
      <w:pPr>
        <w:pStyle w:val="Caption"/>
        <w:spacing w:line="240" w:lineRule="auto"/>
      </w:pPr>
    </w:p>
    <w:p w14:paraId="3FE1817D" w14:textId="5129C827" w:rsidR="00324BC1" w:rsidDel="006F1E9D" w:rsidRDefault="00324BC1" w:rsidP="00324BC1">
      <w:pPr>
        <w:pStyle w:val="Caption"/>
        <w:jc w:val="center"/>
        <w:rPr>
          <w:del w:id="90" w:author="Flora Farago" w:date="2025-05-06T22:09:00Z" w16du:dateUtc="2025-05-07T03:09:00Z"/>
        </w:rPr>
      </w:pPr>
      <w:bookmarkStart w:id="91" w:name="_Toc197272735"/>
      <w:del w:id="92" w:author="Flora Farago" w:date="2025-05-06T22:09:00Z" w16du:dateUtc="2025-05-07T03:09:00Z">
        <w:r w:rsidDel="006F1E9D">
          <w:delText xml:space="preserve">Table </w:delText>
        </w:r>
        <w:r w:rsidR="00EA0C05" w:rsidDel="006F1E9D">
          <w:rPr>
            <w:iCs w:val="0"/>
          </w:rPr>
          <w:fldChar w:fldCharType="begin"/>
        </w:r>
        <w:r w:rsidR="00EA0C05" w:rsidDel="006F1E9D">
          <w:delInstrText xml:space="preserve"> SEQ Table \* ARABIC </w:delInstrText>
        </w:r>
        <w:r w:rsidR="00EA0C05" w:rsidDel="006F1E9D">
          <w:rPr>
            <w:iCs w:val="0"/>
          </w:rPr>
          <w:fldChar w:fldCharType="separate"/>
        </w:r>
        <w:r w:rsidR="00EA0C05" w:rsidDel="006F1E9D">
          <w:rPr>
            <w:noProof/>
          </w:rPr>
          <w:delText>1</w:delText>
        </w:r>
        <w:r w:rsidR="00EA0C05" w:rsidDel="006F1E9D">
          <w:rPr>
            <w:iCs w:val="0"/>
            <w:noProof/>
          </w:rPr>
          <w:fldChar w:fldCharType="end"/>
        </w:r>
        <w:r w:rsidDel="006F1E9D">
          <w:delText xml:space="preserve">. </w:delText>
        </w:r>
        <w:r w:rsidRPr="00C7782E" w:rsidDel="006F1E9D">
          <w:delText>DeePoint Data Sample</w:delText>
        </w:r>
        <w:bookmarkEnd w:id="91"/>
      </w:del>
    </w:p>
    <w:p w14:paraId="7489513A" w14:textId="6D335571" w:rsidR="00CD3A8C" w:rsidRPr="00324BC1" w:rsidRDefault="00C92B38" w:rsidP="00324BC1">
      <w:pPr>
        <w:pStyle w:val="Caption"/>
      </w:pPr>
      <w:r>
        <w:t xml:space="preserve">   </w:t>
      </w:r>
      <w:del w:id="93" w:author="Flora Farago" w:date="2025-05-06T22:10:00Z" w16du:dateUtc="2025-05-07T03:10:00Z">
        <w:r w:rsidDel="007E4BE4">
          <w:delText xml:space="preserve">                     </w:delText>
        </w:r>
      </w:del>
    </w:p>
    <w:p w14:paraId="0DC24D10" w14:textId="77777777" w:rsidR="00373336" w:rsidRDefault="00061D27" w:rsidP="00373336">
      <w:pPr>
        <w:keepNext/>
        <w:shd w:val="clear" w:color="auto" w:fill="FFFFFF"/>
        <w:spacing w:after="100" w:afterAutospacing="1" w:line="240" w:lineRule="auto"/>
        <w:ind w:left="720" w:firstLine="720"/>
      </w:pPr>
      <w:r>
        <w:rPr>
          <w:noProof/>
        </w:rPr>
        <mc:AlternateContent>
          <mc:Choice Requires="wps">
            <w:drawing>
              <wp:inline distT="0" distB="0" distL="0" distR="0" wp14:anchorId="14AE2B49" wp14:editId="354F5F0E">
                <wp:extent cx="4178808" cy="2560320"/>
                <wp:effectExtent l="0" t="0" r="0" b="5080"/>
                <wp:docPr id="1928777746" name="Rectangle 1928777746"/>
                <wp:cNvGraphicFramePr/>
                <a:graphic xmlns:a="http://schemas.openxmlformats.org/drawingml/2006/main">
                  <a:graphicData uri="http://schemas.microsoft.com/office/word/2010/wordprocessingShape">
                    <wps:wsp>
                      <wps:cNvSpPr/>
                      <wps:spPr>
                        <a:xfrm>
                          <a:off x="0" y="0"/>
                          <a:ext cx="4178808" cy="2560320"/>
                        </a:xfrm>
                        <a:prstGeom prst="rect">
                          <a:avLst/>
                        </a:prstGeom>
                        <a:solidFill>
                          <a:srgbClr val="FFFFFF"/>
                        </a:solidFill>
                        <a:ln>
                          <a:noFill/>
                        </a:ln>
                      </wps:spPr>
                      <wps:txbx>
                        <w:txbxContent>
                          <w:p w14:paraId="18683EA0" w14:textId="77777777" w:rsidR="00324BC1" w:rsidRDefault="00061D27" w:rsidP="00C21126">
                            <w:pPr>
                              <w:keepNext/>
                              <w:spacing w:after="240" w:line="240" w:lineRule="auto"/>
                              <w:textDirection w:val="btLr"/>
                            </w:pPr>
                            <w:r>
                              <w:rPr>
                                <w:noProof/>
                                <w:color w:val="000000"/>
                              </w:rPr>
                              <w:drawing>
                                <wp:inline distT="0" distB="0" distL="0" distR="0" wp14:anchorId="103F386C" wp14:editId="678AF403">
                                  <wp:extent cx="3696476" cy="2568804"/>
                                  <wp:effectExtent l="0" t="0" r="0" b="0"/>
                                  <wp:docPr id="394394005" name="Picture 14"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043" name="Picture 14" descr="A person standing in a roo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702558" cy="2573030"/>
                                          </a:xfrm>
                                          <a:prstGeom prst="rect">
                                            <a:avLst/>
                                          </a:prstGeom>
                                        </pic:spPr>
                                      </pic:pic>
                                    </a:graphicData>
                                  </a:graphic>
                                </wp:inline>
                              </w:drawing>
                            </w:r>
                          </w:p>
                          <w:p w14:paraId="257F2E41" w14:textId="5EF281BE" w:rsidR="00933967" w:rsidRDefault="00933967" w:rsidP="00933967">
                            <w:pPr>
                              <w:keepNext/>
                              <w:spacing w:after="240"/>
                              <w:textDirection w:val="btLr"/>
                            </w:pPr>
                          </w:p>
                          <w:p w14:paraId="5245BF23" w14:textId="1B945B4C" w:rsidR="00061D27" w:rsidRDefault="00061D27" w:rsidP="00122CD8">
                            <w:pPr>
                              <w:spacing w:after="240"/>
                              <w:textDirection w:val="btLr"/>
                              <w:rPr>
                                <w:color w:val="000000"/>
                              </w:rPr>
                            </w:pPr>
                          </w:p>
                        </w:txbxContent>
                      </wps:txbx>
                      <wps:bodyPr spcFirstLastPara="1" wrap="square" lIns="91425" tIns="45700" rIns="91425" bIns="45700" anchor="t" anchorCtr="0">
                        <a:noAutofit/>
                      </wps:bodyPr>
                    </wps:wsp>
                  </a:graphicData>
                </a:graphic>
              </wp:inline>
            </w:drawing>
          </mc:Choice>
          <mc:Fallback>
            <w:pict>
              <v:rect w14:anchorId="14AE2B49" id="Rectangle 1928777746" o:spid="_x0000_s1034" style="width:329.05pt;height:20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" stroked="f">
                <v:textbox inset="2.53958mm,1.2694mm,2.53958mm,1.2694mm">
                  <w:txbxContent>
                    <w:p w14:paraId="18683EA0" w14:textId="77777777" w:rsidR="00324BC1" w:rsidRDefault="00061D27" w:rsidP="00C21126">
                      <w:pPr>
                        <w:keepNext/>
                        <w:spacing w:after="240" w:line="240" w:lineRule="auto"/>
                        <w:textDirection w:val="btLr"/>
                      </w:pPr>
                      <w:r>
                        <w:rPr>
                          <w:noProof/>
                          <w:color w:val="000000"/>
                        </w:rPr>
                        <w:drawing>
                          <wp:inline distT="0" distB="0" distL="0" distR="0" wp14:anchorId="103F386C" wp14:editId="678AF403">
                            <wp:extent cx="3696476" cy="2568804"/>
                            <wp:effectExtent l="0" t="0" r="0" b="0"/>
                            <wp:docPr id="394394005" name="Picture 14"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043" name="Picture 14" descr="A person standing in a roo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702558" cy="2573030"/>
                                    </a:xfrm>
                                    <a:prstGeom prst="rect">
                                      <a:avLst/>
                                    </a:prstGeom>
                                  </pic:spPr>
                                </pic:pic>
                              </a:graphicData>
                            </a:graphic>
                          </wp:inline>
                        </w:drawing>
                      </w:r>
                    </w:p>
                    <w:p w14:paraId="257F2E41" w14:textId="5EF281BE" w:rsidR="00933967" w:rsidRDefault="00933967" w:rsidP="00933967">
                      <w:pPr>
                        <w:keepNext/>
                        <w:spacing w:after="240"/>
                        <w:textDirection w:val="btLr"/>
                      </w:pPr>
                    </w:p>
                    <w:p w14:paraId="5245BF23" w14:textId="1B945B4C" w:rsidR="00061D27" w:rsidRDefault="00061D27" w:rsidP="00122CD8">
                      <w:pPr>
                        <w:spacing w:after="240"/>
                        <w:textDirection w:val="btLr"/>
                        <w:rPr>
                          <w:color w:val="000000"/>
                        </w:rPr>
                      </w:pPr>
                    </w:p>
                  </w:txbxContent>
                </v:textbox>
                <w10:anchorlock/>
              </v:rect>
            </w:pict>
          </mc:Fallback>
        </mc:AlternateContent>
      </w:r>
    </w:p>
    <w:p w14:paraId="1C6AD67B" w14:textId="58571D2F" w:rsidR="00324BC1" w:rsidRDefault="00373336" w:rsidP="00373336">
      <w:pPr>
        <w:pStyle w:val="Caption"/>
        <w:jc w:val="center"/>
      </w:pPr>
      <w:bookmarkStart w:id="94" w:name="_Toc197272717"/>
      <w:r>
        <w:t xml:space="preserve">Figure </w:t>
      </w:r>
      <w:fldSimple w:instr=" SEQ Figure \* ARABIC ">
        <w:r w:rsidR="008B7CD8">
          <w:rPr>
            <w:noProof/>
          </w:rPr>
          <w:t>9</w:t>
        </w:r>
      </w:fldSimple>
      <w:r>
        <w:t xml:space="preserve">. </w:t>
      </w:r>
      <w:r w:rsidRPr="0062024D">
        <w:t>DeePoint Training Image Example</w:t>
      </w:r>
      <w:bookmarkEnd w:id="94"/>
    </w:p>
    <w:p w14:paraId="0B1BFB13" w14:textId="57723BAE" w:rsidR="00E2266E" w:rsidRPr="00E2266E" w:rsidRDefault="0047668C" w:rsidP="009E641D">
      <w:pPr>
        <w:pStyle w:val="Heading3"/>
      </w:pPr>
      <w:bookmarkStart w:id="95" w:name="_Toc194739565"/>
      <w:bookmarkStart w:id="96" w:name="_Toc197272631"/>
      <w:r>
        <w:t>3.2.</w:t>
      </w:r>
      <w:r w:rsidR="00CD3A8C">
        <w:t>3</w:t>
      </w:r>
      <w:r>
        <w:t xml:space="preserve"> </w:t>
      </w:r>
      <w:r w:rsidR="00CD3A8C">
        <w:t xml:space="preserve">Data </w:t>
      </w:r>
      <w:r>
        <w:t>Visualization</w:t>
      </w:r>
      <w:bookmarkEnd w:id="95"/>
      <w:bookmarkEnd w:id="96"/>
    </w:p>
    <w:p w14:paraId="0B4D7C70" w14:textId="72FA6299" w:rsidR="00D0425D" w:rsidRPr="00E2266E" w:rsidRDefault="00FC307C" w:rsidP="00CD3A8C">
      <w:pPr>
        <w:shd w:val="clear" w:color="auto" w:fill="FFFFFF"/>
        <w:spacing w:after="100" w:afterAutospacing="1" w:line="480" w:lineRule="auto"/>
        <w:ind w:left="720" w:firstLine="720"/>
        <w:rPr>
          <w:color w:val="1F2328"/>
        </w:rPr>
      </w:pPr>
      <w:r>
        <w:rPr>
          <w:color w:val="1F2328"/>
          <w:shd w:val="clear" w:color="auto" w:fill="FFFFFF"/>
        </w:rPr>
        <w:t>Using a Python notebook, a</w:t>
      </w:r>
      <w:r w:rsidR="00D62034">
        <w:rPr>
          <w:color w:val="1F2328"/>
          <w:shd w:val="clear" w:color="auto" w:fill="FFFFFF"/>
        </w:rPr>
        <w:t xml:space="preserve"> 3D</w:t>
      </w:r>
      <w:r w:rsidR="00D0425D">
        <w:rPr>
          <w:color w:val="1F2328"/>
          <w:shd w:val="clear" w:color="auto" w:fill="FFFFFF"/>
        </w:rPr>
        <w:t xml:space="preserve"> </w:t>
      </w:r>
      <w:r w:rsidR="00D62034">
        <w:rPr>
          <w:color w:val="1F2328"/>
          <w:shd w:val="clear" w:color="auto" w:fill="FFFFFF"/>
        </w:rPr>
        <w:t>DeePoint</w:t>
      </w:r>
      <w:r w:rsidR="00D0425D">
        <w:rPr>
          <w:color w:val="1F2328"/>
          <w:shd w:val="clear" w:color="auto" w:fill="FFFFFF"/>
        </w:rPr>
        <w:t xml:space="preserve"> </w:t>
      </w:r>
      <w:r w:rsidR="00D62034">
        <w:rPr>
          <w:color w:val="1F2328"/>
          <w:shd w:val="clear" w:color="auto" w:fill="FFFFFF"/>
        </w:rPr>
        <w:t>data visualization tool</w:t>
      </w:r>
      <w:r w:rsidR="00BC1FCE">
        <w:rPr>
          <w:color w:val="1F2328"/>
          <w:shd w:val="clear" w:color="auto" w:fill="FFFFFF"/>
        </w:rPr>
        <w:t xml:space="preserve"> </w:t>
      </w:r>
      <w:r w:rsidR="005411EA">
        <w:rPr>
          <w:color w:val="1F2328"/>
          <w:shd w:val="clear" w:color="auto" w:fill="FFFFFF"/>
        </w:rPr>
        <w:t xml:space="preserve">was </w:t>
      </w:r>
      <w:r>
        <w:rPr>
          <w:color w:val="1F2328"/>
          <w:shd w:val="clear" w:color="auto" w:fill="FFFFFF"/>
        </w:rPr>
        <w:t>creat</w:t>
      </w:r>
      <w:r w:rsidR="005411EA">
        <w:rPr>
          <w:color w:val="1F2328"/>
          <w:shd w:val="clear" w:color="auto" w:fill="FFFFFF"/>
        </w:rPr>
        <w:t>ed</w:t>
      </w:r>
      <w:r w:rsidR="00BC1FCE">
        <w:rPr>
          <w:color w:val="1F2328"/>
          <w:shd w:val="clear" w:color="auto" w:fill="FFFFFF"/>
        </w:rPr>
        <w:t xml:space="preserve"> </w:t>
      </w:r>
      <w:r w:rsidR="008B744B">
        <w:rPr>
          <w:color w:val="1F2328"/>
          <w:shd w:val="clear" w:color="auto" w:fill="FFFFFF"/>
        </w:rPr>
        <w:t xml:space="preserve">to </w:t>
      </w:r>
      <w:r w:rsidR="00C21126">
        <w:rPr>
          <w:color w:val="1F2328"/>
          <w:shd w:val="clear" w:color="auto" w:fill="FFFFFF"/>
        </w:rPr>
        <w:t>enhanc</w:t>
      </w:r>
      <w:r w:rsidR="00122CD8">
        <w:rPr>
          <w:color w:val="1F2328"/>
          <w:shd w:val="clear" w:color="auto" w:fill="FFFFFF"/>
        </w:rPr>
        <w:t>e understanding of</w:t>
      </w:r>
      <w:r w:rsidR="0045601D">
        <w:rPr>
          <w:color w:val="1F2328"/>
          <w:shd w:val="clear" w:color="auto" w:fill="FFFFFF"/>
        </w:rPr>
        <w:t xml:space="preserve"> the DP dataset's </w:t>
      </w:r>
      <w:r w:rsidR="00122CD8">
        <w:rPr>
          <w:color w:val="1F2328"/>
          <w:shd w:val="clear" w:color="auto" w:fill="FFFFFF"/>
        </w:rPr>
        <w:t>structure</w:t>
      </w:r>
      <w:r w:rsidR="00D0425D" w:rsidRPr="00D0425D">
        <w:rPr>
          <w:color w:val="1F2328"/>
          <w:shd w:val="clear" w:color="auto" w:fill="FFFFFF"/>
        </w:rPr>
        <w:t>.</w:t>
      </w:r>
      <w:r w:rsidR="00D62034">
        <w:rPr>
          <w:color w:val="1F2328"/>
          <w:shd w:val="clear" w:color="auto" w:fill="FFFFFF"/>
        </w:rPr>
        <w:t xml:space="preserve"> The blue dots </w:t>
      </w:r>
      <w:r w:rsidR="00443C3B">
        <w:rPr>
          <w:color w:val="1F2328"/>
          <w:shd w:val="clear" w:color="auto" w:fill="FFFFFF"/>
        </w:rPr>
        <w:t>represent</w:t>
      </w:r>
      <w:r w:rsidR="00D62034">
        <w:rPr>
          <w:color w:val="1F2328"/>
          <w:shd w:val="clear" w:color="auto" w:fill="FFFFFF"/>
        </w:rPr>
        <w:t xml:space="preserve"> ArUco ma</w:t>
      </w:r>
      <w:r w:rsidR="00122CD8">
        <w:rPr>
          <w:color w:val="1F2328"/>
          <w:shd w:val="clear" w:color="auto" w:fill="FFFFFF"/>
        </w:rPr>
        <w:t>r</w:t>
      </w:r>
      <w:r w:rsidR="00D62034">
        <w:rPr>
          <w:color w:val="1F2328"/>
          <w:shd w:val="clear" w:color="auto" w:fill="FFFFFF"/>
        </w:rPr>
        <w:t xml:space="preserve">kers, </w:t>
      </w:r>
      <w:r w:rsidR="00122CD8">
        <w:rPr>
          <w:color w:val="1F2328"/>
          <w:shd w:val="clear" w:color="auto" w:fill="FFFFFF"/>
        </w:rPr>
        <w:t>while</w:t>
      </w:r>
      <w:r w:rsidR="00D62034">
        <w:rPr>
          <w:color w:val="1F2328"/>
          <w:shd w:val="clear" w:color="auto" w:fill="FFFFFF"/>
        </w:rPr>
        <w:t xml:space="preserve"> the red dots </w:t>
      </w:r>
      <w:r w:rsidR="00443C3B">
        <w:rPr>
          <w:color w:val="1F2328"/>
          <w:shd w:val="clear" w:color="auto" w:fill="FFFFFF"/>
        </w:rPr>
        <w:t>indica</w:t>
      </w:r>
      <w:r w:rsidR="00122CD8">
        <w:rPr>
          <w:color w:val="1F2328"/>
          <w:shd w:val="clear" w:color="auto" w:fill="FFFFFF"/>
        </w:rPr>
        <w:t>te</w:t>
      </w:r>
      <w:r w:rsidR="00D62034">
        <w:rPr>
          <w:color w:val="1F2328"/>
          <w:shd w:val="clear" w:color="auto" w:fill="FFFFFF"/>
        </w:rPr>
        <w:t xml:space="preserve"> the cameras</w:t>
      </w:r>
      <w:r w:rsidR="00443C3B">
        <w:rPr>
          <w:color w:val="1F2328"/>
          <w:shd w:val="clear" w:color="auto" w:fill="FFFFFF"/>
        </w:rPr>
        <w:t xml:space="preserve">. </w:t>
      </w:r>
      <w:r w:rsidR="00C21126">
        <w:rPr>
          <w:color w:val="1F2328"/>
          <w:shd w:val="clear" w:color="auto" w:fill="FFFFFF"/>
        </w:rPr>
        <w:t>Additionally,</w:t>
      </w:r>
      <w:r w:rsidR="00443C3B">
        <w:rPr>
          <w:color w:val="1F2328"/>
          <w:shd w:val="clear" w:color="auto" w:fill="FFFFFF"/>
        </w:rPr>
        <w:t xml:space="preserve"> </w:t>
      </w:r>
      <w:r w:rsidR="00C21126">
        <w:rPr>
          <w:color w:val="1F2328"/>
          <w:shd w:val="clear" w:color="auto" w:fill="FFFFFF"/>
        </w:rPr>
        <w:t>it</w:t>
      </w:r>
      <w:r w:rsidR="00443C3B">
        <w:rPr>
          <w:color w:val="1F2328"/>
          <w:shd w:val="clear" w:color="auto" w:fill="FFFFFF"/>
        </w:rPr>
        <w:t xml:space="preserve"> displays a person’s body poses in the rendering</w:t>
      </w:r>
      <w:r w:rsidR="00D62034">
        <w:rPr>
          <w:color w:val="1F2328"/>
          <w:shd w:val="clear" w:color="auto" w:fill="FFFFFF"/>
        </w:rPr>
        <w:t xml:space="preserve"> (</w:t>
      </w:r>
      <w:r w:rsidR="00342B79">
        <w:rPr>
          <w:color w:val="1F2328"/>
          <w:shd w:val="clear" w:color="auto" w:fill="FFFFFF"/>
        </w:rPr>
        <w:t>refer to</w:t>
      </w:r>
      <w:r>
        <w:rPr>
          <w:color w:val="1F2328"/>
          <w:shd w:val="clear" w:color="auto" w:fill="FFFFFF"/>
        </w:rPr>
        <w:t xml:space="preserve"> </w:t>
      </w:r>
      <w:r w:rsidR="0070303B">
        <w:rPr>
          <w:color w:val="1F2328"/>
          <w:shd w:val="clear" w:color="auto" w:fill="FFFFFF"/>
        </w:rPr>
        <w:t xml:space="preserve">Figure </w:t>
      </w:r>
      <w:r w:rsidR="00C21126">
        <w:rPr>
          <w:color w:val="1F2328"/>
          <w:shd w:val="clear" w:color="auto" w:fill="FFFFFF"/>
        </w:rPr>
        <w:t>10</w:t>
      </w:r>
      <w:r w:rsidR="00D62034">
        <w:rPr>
          <w:color w:val="1F2328"/>
          <w:shd w:val="clear" w:color="auto" w:fill="FFFFFF"/>
        </w:rPr>
        <w:t>).</w:t>
      </w:r>
    </w:p>
    <w:p w14:paraId="669B1459" w14:textId="77777777" w:rsidR="00EF6A9A" w:rsidRDefault="00D0425D" w:rsidP="00EF6A9A">
      <w:pPr>
        <w:keepNext/>
        <w:spacing w:line="240" w:lineRule="auto"/>
        <w:ind w:left="720" w:firstLine="720"/>
      </w:pPr>
      <w:r>
        <w:rPr>
          <w:noProof/>
        </w:rPr>
        <w:lastRenderedPageBreak/>
        <mc:AlternateContent>
          <mc:Choice Requires="wps">
            <w:drawing>
              <wp:inline distT="0" distB="0" distL="0" distR="0" wp14:anchorId="5937288D" wp14:editId="7D6578D9">
                <wp:extent cx="4178808" cy="2286000"/>
                <wp:effectExtent l="0" t="0" r="0" b="0"/>
                <wp:docPr id="1255220251" name="Rectangle 1255220251"/>
                <wp:cNvGraphicFramePr/>
                <a:graphic xmlns:a="http://schemas.openxmlformats.org/drawingml/2006/main">
                  <a:graphicData uri="http://schemas.microsoft.com/office/word/2010/wordprocessingShape">
                    <wps:wsp>
                      <wps:cNvSpPr/>
                      <wps:spPr>
                        <a:xfrm>
                          <a:off x="0" y="0"/>
                          <a:ext cx="4178808" cy="2286000"/>
                        </a:xfrm>
                        <a:prstGeom prst="rect">
                          <a:avLst/>
                        </a:prstGeom>
                        <a:solidFill>
                          <a:srgbClr val="FFFFFF"/>
                        </a:solidFill>
                        <a:ln>
                          <a:noFill/>
                        </a:ln>
                      </wps:spPr>
                      <wps:txbx>
                        <w:txbxContent>
                          <w:p w14:paraId="1AF2E58F" w14:textId="3CEDF671" w:rsidR="00D0425D" w:rsidRDefault="00D0425D" w:rsidP="007679AA">
                            <w:pPr>
                              <w:spacing w:after="240" w:line="240" w:lineRule="auto"/>
                              <w:textDirection w:val="btLr"/>
                              <w:rPr>
                                <w:color w:val="000000"/>
                              </w:rPr>
                            </w:pPr>
                          </w:p>
                          <w:p w14:paraId="27EB7199" w14:textId="77777777" w:rsidR="00D46066" w:rsidRDefault="00A21091" w:rsidP="00E33B89">
                            <w:pPr>
                              <w:keepNext/>
                              <w:spacing w:after="240" w:line="240" w:lineRule="auto"/>
                              <w:textDirection w:val="btLr"/>
                            </w:pPr>
                            <w:r>
                              <w:rPr>
                                <w:noProof/>
                              </w:rPr>
                              <w:drawing>
                                <wp:inline distT="0" distB="0" distL="0" distR="0" wp14:anchorId="7D3E9BC4" wp14:editId="65EAB7C5">
                                  <wp:extent cx="3685521" cy="2065427"/>
                                  <wp:effectExtent l="0" t="0" r="0" b="5080"/>
                                  <wp:docPr id="2108891130" name="Picture 13" descr="A computer gener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1130" name="Picture 13" descr="A computer generated image of a pers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11658" cy="2080075"/>
                                          </a:xfrm>
                                          <a:prstGeom prst="rect">
                                            <a:avLst/>
                                          </a:prstGeom>
                                        </pic:spPr>
                                      </pic:pic>
                                    </a:graphicData>
                                  </a:graphic>
                                </wp:inline>
                              </w:drawing>
                            </w:r>
                          </w:p>
                          <w:p w14:paraId="4EC09E11" w14:textId="01013F71" w:rsidR="00FC684B" w:rsidRDefault="00FC684B" w:rsidP="00FC684B">
                            <w:pPr>
                              <w:keepNext/>
                              <w:spacing w:after="240"/>
                              <w:textDirection w:val="btLr"/>
                            </w:pPr>
                          </w:p>
                          <w:p w14:paraId="4E7CE2B8" w14:textId="4E9DAD90" w:rsidR="00FC684B" w:rsidRDefault="00FC684B" w:rsidP="00FC684B">
                            <w:pPr>
                              <w:pStyle w:val="Caption"/>
                              <w:jc w:val="center"/>
                            </w:pPr>
                            <w:bookmarkStart w:id="97" w:name="_Ref194778339"/>
                            <w:r>
                              <w:t xml:space="preserve">Figure </w:t>
                            </w:r>
                            <w:r w:rsidR="00786865">
                              <w:t>3-4</w:t>
                            </w:r>
                            <w:r>
                              <w:t xml:space="preserve">: </w:t>
                            </w:r>
                            <w:r w:rsidRPr="005E1A15">
                              <w:t>DeePoint 3D data visualization</w:t>
                            </w:r>
                            <w:bookmarkEnd w:id="97"/>
                          </w:p>
                          <w:p w14:paraId="735D69A6" w14:textId="07EA9E1E" w:rsidR="00D0425D" w:rsidRDefault="00D0425D" w:rsidP="0085502B">
                            <w:pPr>
                              <w:spacing w:after="240"/>
                              <w:textDirection w:val="btLr"/>
                              <w:rPr>
                                <w:color w:val="000000"/>
                              </w:rPr>
                            </w:pPr>
                          </w:p>
                        </w:txbxContent>
                      </wps:txbx>
                      <wps:bodyPr spcFirstLastPara="1" wrap="square" lIns="91425" tIns="45700" rIns="91425" bIns="45700" anchor="t" anchorCtr="0">
                        <a:noAutofit/>
                      </wps:bodyPr>
                    </wps:wsp>
                  </a:graphicData>
                </a:graphic>
              </wp:inline>
            </w:drawing>
          </mc:Choice>
          <mc:Fallback>
            <w:pict>
              <v:rect w14:anchorId="5937288D" id="Rectangle 1255220251" o:spid="_x0000_s1035" style="width:329.0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" stroked="f">
                <v:textbox inset="2.53958mm,1.2694mm,2.53958mm,1.2694mm">
                  <w:txbxContent>
                    <w:p w14:paraId="1AF2E58F" w14:textId="3CEDF671" w:rsidR="00D0425D" w:rsidRDefault="00D0425D" w:rsidP="007679AA">
                      <w:pPr>
                        <w:spacing w:after="240" w:line="240" w:lineRule="auto"/>
                        <w:textDirection w:val="btLr"/>
                        <w:rPr>
                          <w:color w:val="000000"/>
                        </w:rPr>
                      </w:pPr>
                    </w:p>
                    <w:p w14:paraId="27EB7199" w14:textId="77777777" w:rsidR="00D46066" w:rsidRDefault="00A21091" w:rsidP="00E33B89">
                      <w:pPr>
                        <w:keepNext/>
                        <w:spacing w:after="240" w:line="240" w:lineRule="auto"/>
                        <w:textDirection w:val="btLr"/>
                      </w:pPr>
                      <w:r>
                        <w:rPr>
                          <w:noProof/>
                        </w:rPr>
                        <w:drawing>
                          <wp:inline distT="0" distB="0" distL="0" distR="0" wp14:anchorId="7D3E9BC4" wp14:editId="65EAB7C5">
                            <wp:extent cx="3685521" cy="2065427"/>
                            <wp:effectExtent l="0" t="0" r="0" b="5080"/>
                            <wp:docPr id="2108891130" name="Picture 13" descr="A computer gener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1130" name="Picture 13" descr="A computer generated image of a pers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11658" cy="2080075"/>
                                    </a:xfrm>
                                    <a:prstGeom prst="rect">
                                      <a:avLst/>
                                    </a:prstGeom>
                                  </pic:spPr>
                                </pic:pic>
                              </a:graphicData>
                            </a:graphic>
                          </wp:inline>
                        </w:drawing>
                      </w:r>
                    </w:p>
                    <w:p w14:paraId="4EC09E11" w14:textId="01013F71" w:rsidR="00FC684B" w:rsidRDefault="00FC684B" w:rsidP="00FC684B">
                      <w:pPr>
                        <w:keepNext/>
                        <w:spacing w:after="240"/>
                        <w:textDirection w:val="btLr"/>
                      </w:pPr>
                    </w:p>
                    <w:p w14:paraId="4E7CE2B8" w14:textId="4E9DAD90" w:rsidR="00FC684B" w:rsidRDefault="00FC684B" w:rsidP="00FC684B">
                      <w:pPr>
                        <w:pStyle w:val="Caption"/>
                        <w:jc w:val="center"/>
                      </w:pPr>
                      <w:bookmarkStart w:id="98" w:name="_Ref194778339"/>
                      <w:r>
                        <w:t xml:space="preserve">Figure </w:t>
                      </w:r>
                      <w:r w:rsidR="00786865">
                        <w:t>3-4</w:t>
                      </w:r>
                      <w:r>
                        <w:t xml:space="preserve">: </w:t>
                      </w:r>
                      <w:r w:rsidRPr="005E1A15">
                        <w:t>DeePoint 3D data visualization</w:t>
                      </w:r>
                      <w:bookmarkEnd w:id="98"/>
                    </w:p>
                    <w:p w14:paraId="735D69A6" w14:textId="07EA9E1E" w:rsidR="00D0425D" w:rsidRDefault="00D0425D" w:rsidP="0085502B">
                      <w:pPr>
                        <w:spacing w:after="240"/>
                        <w:textDirection w:val="btLr"/>
                        <w:rPr>
                          <w:color w:val="000000"/>
                        </w:rPr>
                      </w:pPr>
                    </w:p>
                  </w:txbxContent>
                </v:textbox>
                <w10:anchorlock/>
              </v:rect>
            </w:pict>
          </mc:Fallback>
        </mc:AlternateContent>
      </w:r>
    </w:p>
    <w:p w14:paraId="026B57F2" w14:textId="5316C8AC" w:rsidR="009F38C9" w:rsidRPr="00223012" w:rsidRDefault="00EF6A9A" w:rsidP="00EF6A9A">
      <w:pPr>
        <w:pStyle w:val="Caption"/>
        <w:jc w:val="center"/>
      </w:pPr>
      <w:bookmarkStart w:id="99" w:name="_Toc197272718"/>
      <w:r>
        <w:t xml:space="preserve">Figure </w:t>
      </w:r>
      <w:fldSimple w:instr=" SEQ Figure \* ARABIC ">
        <w:r w:rsidR="008B7CD8">
          <w:rPr>
            <w:noProof/>
          </w:rPr>
          <w:t>10</w:t>
        </w:r>
      </w:fldSimple>
      <w:r>
        <w:t xml:space="preserve">. </w:t>
      </w:r>
      <w:r w:rsidRPr="00696870">
        <w:t>DeePoint 3D data visualization</w:t>
      </w:r>
      <w:bookmarkEnd w:id="99"/>
    </w:p>
    <w:p w14:paraId="1BDAEFCC" w14:textId="07E57EFD" w:rsidR="00743C71" w:rsidRDefault="009C025A" w:rsidP="009C025A">
      <w:pPr>
        <w:pStyle w:val="Heading2"/>
      </w:pPr>
      <w:bookmarkStart w:id="100" w:name="_Toc197272632"/>
      <w:r w:rsidRPr="00A8091E">
        <w:t xml:space="preserve">3.3 </w:t>
      </w:r>
      <w:commentRangeStart w:id="101"/>
      <w:r w:rsidRPr="00A8091E">
        <w:t xml:space="preserve">Preprocess </w:t>
      </w:r>
      <w:r w:rsidR="00743C2C" w:rsidRPr="00A8091E">
        <w:t>D</w:t>
      </w:r>
      <w:r w:rsidRPr="00A8091E">
        <w:t>ata</w:t>
      </w:r>
      <w:commentRangeEnd w:id="101"/>
      <w:r w:rsidR="003D2DBE" w:rsidRPr="00A8091E">
        <w:rPr>
          <w:rStyle w:val="CommentReference"/>
          <w:rFonts w:asciiTheme="minorHAnsi" w:eastAsiaTheme="minorEastAsia" w:hAnsiTheme="minorHAnsi" w:cstheme="minorBidi"/>
          <w:b w:val="0"/>
          <w:lang w:eastAsia="ja-JP"/>
        </w:rPr>
        <w:commentReference w:id="101"/>
      </w:r>
      <w:bookmarkEnd w:id="100"/>
    </w:p>
    <w:p w14:paraId="65A00D67" w14:textId="442062EE" w:rsidR="00B65826" w:rsidRPr="00B65826" w:rsidRDefault="00B65826" w:rsidP="00B65826">
      <w:pPr>
        <w:pStyle w:val="Heading3"/>
      </w:pPr>
      <w:bookmarkStart w:id="102" w:name="_Toc197272633"/>
      <w:r>
        <w:t>3.3.1 Stage-3 Training Data</w:t>
      </w:r>
      <w:bookmarkEnd w:id="102"/>
    </w:p>
    <w:p w14:paraId="2C862266" w14:textId="7F81973F" w:rsidR="0070303B" w:rsidRDefault="008244DF" w:rsidP="00B65826">
      <w:pPr>
        <w:spacing w:line="480" w:lineRule="auto"/>
        <w:ind w:left="720" w:firstLine="720"/>
        <w:rPr>
          <w:lang w:eastAsia="ja-JP"/>
        </w:rPr>
      </w:pPr>
      <w:r>
        <w:rPr>
          <w:lang w:eastAsia="ja-JP"/>
        </w:rPr>
        <w:t xml:space="preserve">The </w:t>
      </w:r>
      <w:r w:rsidRPr="007E3B24">
        <w:rPr>
          <w:lang w:eastAsia="ja-JP"/>
        </w:rPr>
        <w:t>Stage</w:t>
      </w:r>
      <w:r>
        <w:rPr>
          <w:lang w:eastAsia="ja-JP"/>
        </w:rPr>
        <w:t>-</w:t>
      </w:r>
      <w:r w:rsidRPr="007E3B24">
        <w:rPr>
          <w:lang w:eastAsia="ja-JP"/>
        </w:rPr>
        <w:t xml:space="preserve">3 training </w:t>
      </w:r>
      <w:r>
        <w:rPr>
          <w:lang w:eastAsia="ja-JP"/>
        </w:rPr>
        <w:t xml:space="preserve">dataset is derived from </w:t>
      </w:r>
      <w:r w:rsidRPr="007E3B24">
        <w:rPr>
          <w:lang w:eastAsia="ja-JP"/>
        </w:rPr>
        <w:t>the DeePoint dataset</w:t>
      </w:r>
      <w:r>
        <w:rPr>
          <w:lang w:eastAsia="ja-JP"/>
        </w:rPr>
        <w:t xml:space="preserve"> (</w:t>
      </w:r>
      <w:r w:rsidR="00AE26BD">
        <w:rPr>
          <w:lang w:eastAsia="ja-JP"/>
        </w:rPr>
        <w:t>refer to</w:t>
      </w:r>
      <w:r w:rsidR="00CC227B">
        <w:rPr>
          <w:lang w:eastAsia="ja-JP"/>
        </w:rPr>
        <w:t xml:space="preserve"> </w:t>
      </w:r>
      <w:r>
        <w:rPr>
          <w:lang w:eastAsia="ja-JP"/>
        </w:rPr>
        <w:t>Table 1)</w:t>
      </w:r>
      <w:r w:rsidRPr="007E3B24">
        <w:rPr>
          <w:lang w:eastAsia="ja-JP"/>
        </w:rPr>
        <w:t xml:space="preserve">, from which we selected a subset containing </w:t>
      </w:r>
      <w:r>
        <w:rPr>
          <w:lang w:eastAsia="ja-JP"/>
        </w:rPr>
        <w:t>518k</w:t>
      </w:r>
      <w:r w:rsidRPr="007E3B24">
        <w:rPr>
          <w:lang w:eastAsia="ja-JP"/>
        </w:rPr>
        <w:t xml:space="preserve"> rows</w:t>
      </w:r>
      <w:r w:rsidR="00225000">
        <w:rPr>
          <w:lang w:eastAsia="ja-JP"/>
        </w:rPr>
        <w:t>—</w:t>
      </w:r>
      <w:r w:rsidR="00422CF6">
        <w:rPr>
          <w:lang w:eastAsia="ja-JP"/>
        </w:rPr>
        <w:t>representing one day of collection</w:t>
      </w:r>
      <w:r w:rsidR="00225000">
        <w:rPr>
          <w:lang w:eastAsia="ja-JP"/>
        </w:rPr>
        <w:t>—</w:t>
      </w:r>
      <w:r>
        <w:rPr>
          <w:lang w:eastAsia="ja-JP"/>
        </w:rPr>
        <w:t>and processed the data to compute various direction vectors</w:t>
      </w:r>
      <w:r w:rsidR="00CC227B">
        <w:rPr>
          <w:lang w:eastAsia="ja-JP"/>
        </w:rPr>
        <w:t xml:space="preserve"> (refer to 3.3.2)</w:t>
      </w:r>
      <w:r w:rsidRPr="007E3B24">
        <w:rPr>
          <w:lang w:eastAsia="ja-JP"/>
        </w:rPr>
        <w:t xml:space="preserve">. This dataset is </w:t>
      </w:r>
      <w:r>
        <w:rPr>
          <w:lang w:eastAsia="ja-JP"/>
        </w:rPr>
        <w:t>split</w:t>
      </w:r>
      <w:r w:rsidRPr="007E3B24">
        <w:rPr>
          <w:lang w:eastAsia="ja-JP"/>
        </w:rPr>
        <w:t xml:space="preserve"> into </w:t>
      </w:r>
      <w:r>
        <w:rPr>
          <w:lang w:eastAsia="ja-JP"/>
        </w:rPr>
        <w:t>7</w:t>
      </w:r>
      <w:r w:rsidRPr="007E3B24">
        <w:rPr>
          <w:lang w:eastAsia="ja-JP"/>
        </w:rPr>
        <w:t xml:space="preserve">0% for training, </w:t>
      </w:r>
      <w:r>
        <w:rPr>
          <w:lang w:eastAsia="ja-JP"/>
        </w:rPr>
        <w:t>2</w:t>
      </w:r>
      <w:r w:rsidRPr="007E3B24">
        <w:rPr>
          <w:lang w:eastAsia="ja-JP"/>
        </w:rPr>
        <w:t xml:space="preserve">0% for validation, and 10% for testing. The model's inputs </w:t>
      </w:r>
      <w:r>
        <w:rPr>
          <w:lang w:eastAsia="ja-JP"/>
        </w:rPr>
        <w:t>include</w:t>
      </w:r>
      <w:r w:rsidRPr="007E3B24">
        <w:rPr>
          <w:lang w:eastAsia="ja-JP"/>
        </w:rPr>
        <w:t xml:space="preserve"> a pointing direction vector and a device location vector. These vectors are </w:t>
      </w:r>
      <w:r>
        <w:rPr>
          <w:lang w:eastAsia="ja-JP"/>
        </w:rPr>
        <w:t>computed</w:t>
      </w:r>
      <w:r w:rsidRPr="007E3B24">
        <w:rPr>
          <w:lang w:eastAsia="ja-JP"/>
        </w:rPr>
        <w:t xml:space="preserve"> from the DeePoint dataset </w:t>
      </w:r>
      <w:r w:rsidR="00E66C53">
        <w:rPr>
          <w:lang w:eastAsia="ja-JP"/>
        </w:rPr>
        <w:t>before the</w:t>
      </w:r>
      <w:r w:rsidRPr="007E3B24">
        <w:rPr>
          <w:lang w:eastAsia="ja-JP"/>
        </w:rPr>
        <w:t xml:space="preserve"> training: the pointing vector is determined from a person’s fingertip keypoint to the marker</w:t>
      </w:r>
      <w:del w:id="103" w:author="David Tung (Woven by Toyota, Inc.)" w:date="2025-05-09T08:55:00Z" w16du:dateUtc="2025-05-09T15:55:00Z">
        <w:r w:rsidRPr="007E3B24" w:rsidDel="000C65A7">
          <w:rPr>
            <w:lang w:eastAsia="ja-JP"/>
          </w:rPr>
          <w:delText>, while</w:delText>
        </w:r>
      </w:del>
      <w:ins w:id="104" w:author="David Tung (Woven by Toyota, Inc.)" w:date="2025-05-09T08:55:00Z" w16du:dateUtc="2025-05-09T15:55:00Z">
        <w:r w:rsidR="000C65A7">
          <w:rPr>
            <w:lang w:eastAsia="ja-JP"/>
          </w:rPr>
          <w:t>. In contrast,</w:t>
        </w:r>
      </w:ins>
      <w:r w:rsidRPr="007E3B24">
        <w:rPr>
          <w:lang w:eastAsia="ja-JP"/>
        </w:rPr>
        <w:t xml:space="preserve"> the device location vector is calculated from the person’s center keypoint to the marker (</w:t>
      </w:r>
      <w:r w:rsidR="007E4BE4">
        <w:rPr>
          <w:lang w:eastAsia="ja-JP"/>
        </w:rPr>
        <w:t>refer to</w:t>
      </w:r>
      <w:r w:rsidR="00225000">
        <w:rPr>
          <w:lang w:eastAsia="ja-JP"/>
        </w:rPr>
        <w:t xml:space="preserve"> </w:t>
      </w:r>
      <w:r w:rsidR="00781F8E">
        <w:rPr>
          <w:lang w:eastAsia="ja-JP"/>
        </w:rPr>
        <w:t>Table 2</w:t>
      </w:r>
      <w:r w:rsidRPr="007E3B24">
        <w:rPr>
          <w:lang w:eastAsia="ja-JP"/>
        </w:rPr>
        <w:t>).</w:t>
      </w:r>
    </w:p>
    <w:p w14:paraId="1DAB2F3B" w14:textId="4077B3E3" w:rsidR="007E4BE4" w:rsidRPr="007E4BE4" w:rsidRDefault="007E4BE4">
      <w:pPr>
        <w:spacing w:line="480" w:lineRule="auto"/>
        <w:rPr>
          <w:b/>
          <w:bCs/>
          <w:lang w:eastAsia="ja-JP"/>
          <w:rPrChange w:id="105" w:author="Flora Farago" w:date="2025-05-06T22:10:00Z" w16du:dateUtc="2025-05-07T03:10:00Z">
            <w:rPr>
              <w:lang w:eastAsia="ja-JP"/>
            </w:rPr>
          </w:rPrChange>
        </w:rPr>
        <w:pPrChange w:id="106" w:author="Flora Farago" w:date="2025-05-06T22:10:00Z" w16du:dateUtc="2025-05-07T03:10:00Z">
          <w:pPr>
            <w:spacing w:line="480" w:lineRule="auto"/>
            <w:ind w:left="720" w:firstLine="720"/>
          </w:pPr>
        </w:pPrChange>
      </w:pPr>
      <w:r>
        <w:rPr>
          <w:lang w:eastAsia="ja-JP"/>
        </w:rPr>
        <w:t xml:space="preserve">  </w:t>
      </w:r>
      <w:r w:rsidRPr="007E4BE4">
        <w:rPr>
          <w:b/>
          <w:bCs/>
          <w:lang w:eastAsia="ja-JP"/>
          <w:rPrChange w:id="107" w:author="Flora Farago" w:date="2025-05-06T22:10:00Z" w16du:dateUtc="2025-05-07T03:10:00Z">
            <w:rPr>
              <w:lang w:eastAsia="ja-JP"/>
            </w:rPr>
          </w:rPrChange>
        </w:rPr>
        <w:t xml:space="preserve">         Table 2.</w:t>
      </w:r>
      <w:ins w:id="108" w:author="David Tung (Woven by Toyota, Inc.)" w:date="2025-05-09T08:54:00Z" w16du:dateUtc="2025-05-09T15:54:00Z">
        <w:r w:rsidR="000C65A7">
          <w:rPr>
            <w:b/>
            <w:bCs/>
            <w:lang w:eastAsia="ja-JP"/>
          </w:rPr>
          <w:t xml:space="preserve"> Stage-3 Training Data</w:t>
        </w:r>
      </w:ins>
      <w:r w:rsidRPr="007E4BE4">
        <w:rPr>
          <w:b/>
          <w:bCs/>
          <w:lang w:eastAsia="ja-JP"/>
          <w:rPrChange w:id="109" w:author="Flora Farago" w:date="2025-05-06T22:10:00Z" w16du:dateUtc="2025-05-07T03:10:00Z">
            <w:rPr>
              <w:lang w:eastAsia="ja-JP"/>
            </w:rPr>
          </w:rPrChange>
        </w:rPr>
        <w:t xml:space="preserve"> </w:t>
      </w:r>
    </w:p>
    <w:tbl>
      <w:tblPr>
        <w:tblStyle w:val="TableGrid"/>
        <w:tblW w:w="0" w:type="auto"/>
        <w:tblInd w:w="720" w:type="dxa"/>
        <w:tblLook w:val="04A0" w:firstRow="1" w:lastRow="0" w:firstColumn="1" w:lastColumn="0" w:noHBand="0" w:noVBand="1"/>
      </w:tblPr>
      <w:tblGrid>
        <w:gridCol w:w="2695"/>
        <w:gridCol w:w="5215"/>
      </w:tblGrid>
      <w:tr w:rsidR="008244DF" w14:paraId="0347B1C2" w14:textId="77777777" w:rsidTr="0044554F">
        <w:tc>
          <w:tcPr>
            <w:tcW w:w="2695" w:type="dxa"/>
            <w:shd w:val="clear" w:color="auto" w:fill="FFF2CC" w:themeFill="accent4" w:themeFillTint="33"/>
          </w:tcPr>
          <w:p w14:paraId="410D02F5" w14:textId="77777777" w:rsidR="008244DF" w:rsidRPr="00451ED9" w:rsidRDefault="008244DF" w:rsidP="0044554F">
            <w:pPr>
              <w:spacing w:line="480" w:lineRule="auto"/>
              <w:rPr>
                <w:b/>
                <w:bCs/>
                <w:lang w:eastAsia="ja-JP"/>
              </w:rPr>
            </w:pPr>
            <w:r w:rsidRPr="00451ED9">
              <w:rPr>
                <w:b/>
                <w:bCs/>
                <w:lang w:eastAsia="ja-JP"/>
              </w:rPr>
              <w:t xml:space="preserve">Data Column </w:t>
            </w:r>
          </w:p>
        </w:tc>
        <w:tc>
          <w:tcPr>
            <w:tcW w:w="5215" w:type="dxa"/>
            <w:shd w:val="clear" w:color="auto" w:fill="FFF2CC" w:themeFill="accent4" w:themeFillTint="33"/>
          </w:tcPr>
          <w:p w14:paraId="2B374B12" w14:textId="77777777" w:rsidR="008244DF" w:rsidRPr="00451ED9" w:rsidRDefault="008244DF" w:rsidP="0044554F">
            <w:pPr>
              <w:spacing w:line="480" w:lineRule="auto"/>
              <w:rPr>
                <w:b/>
                <w:bCs/>
                <w:lang w:eastAsia="ja-JP"/>
              </w:rPr>
            </w:pPr>
            <w:r w:rsidRPr="00451ED9">
              <w:rPr>
                <w:b/>
                <w:bCs/>
                <w:lang w:eastAsia="ja-JP"/>
              </w:rPr>
              <w:t>Data Column Information</w:t>
            </w:r>
          </w:p>
        </w:tc>
      </w:tr>
      <w:tr w:rsidR="008244DF" w14:paraId="4277EE27" w14:textId="77777777" w:rsidTr="0044554F">
        <w:tc>
          <w:tcPr>
            <w:tcW w:w="2695" w:type="dxa"/>
          </w:tcPr>
          <w:p w14:paraId="707B0623" w14:textId="77777777" w:rsidR="008244DF" w:rsidRDefault="008244DF" w:rsidP="0044554F">
            <w:pPr>
              <w:spacing w:line="480" w:lineRule="auto"/>
              <w:rPr>
                <w:lang w:eastAsia="ja-JP"/>
              </w:rPr>
            </w:pPr>
            <w:r>
              <w:rPr>
                <w:lang w:eastAsia="ja-JP"/>
              </w:rPr>
              <w:lastRenderedPageBreak/>
              <w:t>date</w:t>
            </w:r>
          </w:p>
        </w:tc>
        <w:tc>
          <w:tcPr>
            <w:tcW w:w="5215" w:type="dxa"/>
          </w:tcPr>
          <w:p w14:paraId="3AA7626E" w14:textId="77777777" w:rsidR="008244DF" w:rsidRDefault="008244DF" w:rsidP="0044554F">
            <w:pPr>
              <w:spacing w:line="480" w:lineRule="auto"/>
              <w:rPr>
                <w:lang w:eastAsia="ja-JP"/>
              </w:rPr>
            </w:pPr>
            <w:r>
              <w:rPr>
                <w:lang w:eastAsia="ja-JP"/>
              </w:rPr>
              <w:t>Datetime</w:t>
            </w:r>
          </w:p>
        </w:tc>
      </w:tr>
      <w:tr w:rsidR="008244DF" w14:paraId="4F452E24" w14:textId="77777777" w:rsidTr="0044554F">
        <w:tc>
          <w:tcPr>
            <w:tcW w:w="2695" w:type="dxa"/>
          </w:tcPr>
          <w:p w14:paraId="0DF81FFE" w14:textId="77777777" w:rsidR="008244DF" w:rsidRDefault="008244DF" w:rsidP="0044554F">
            <w:pPr>
              <w:spacing w:line="480" w:lineRule="auto"/>
              <w:rPr>
                <w:lang w:eastAsia="ja-JP"/>
              </w:rPr>
            </w:pPr>
            <w:r>
              <w:rPr>
                <w:lang w:eastAsia="ja-JP"/>
              </w:rPr>
              <w:t>site</w:t>
            </w:r>
          </w:p>
        </w:tc>
        <w:tc>
          <w:tcPr>
            <w:tcW w:w="5215" w:type="dxa"/>
          </w:tcPr>
          <w:p w14:paraId="02F0143E" w14:textId="77777777" w:rsidR="008244DF" w:rsidRDefault="008244DF" w:rsidP="0044554F">
            <w:pPr>
              <w:spacing w:line="480" w:lineRule="auto"/>
              <w:rPr>
                <w:lang w:eastAsia="ja-JP"/>
              </w:rPr>
            </w:pPr>
            <w:r>
              <w:rPr>
                <w:lang w:eastAsia="ja-JP"/>
              </w:rPr>
              <w:t>Place, e.g. office, living room</w:t>
            </w:r>
          </w:p>
        </w:tc>
      </w:tr>
      <w:tr w:rsidR="008244DF" w14:paraId="7D8AF829" w14:textId="77777777" w:rsidTr="0044554F">
        <w:tc>
          <w:tcPr>
            <w:tcW w:w="2695" w:type="dxa"/>
          </w:tcPr>
          <w:p w14:paraId="2C080DF2" w14:textId="77777777" w:rsidR="008244DF" w:rsidRDefault="008244DF" w:rsidP="0044554F">
            <w:pPr>
              <w:spacing w:line="480" w:lineRule="auto"/>
              <w:rPr>
                <w:lang w:eastAsia="ja-JP"/>
              </w:rPr>
            </w:pPr>
            <w:r>
              <w:rPr>
                <w:lang w:eastAsia="ja-JP"/>
              </w:rPr>
              <w:t>frame</w:t>
            </w:r>
          </w:p>
        </w:tc>
        <w:tc>
          <w:tcPr>
            <w:tcW w:w="5215" w:type="dxa"/>
          </w:tcPr>
          <w:p w14:paraId="4C0BD8DA" w14:textId="77777777" w:rsidR="008244DF" w:rsidRDefault="008244DF" w:rsidP="0044554F">
            <w:pPr>
              <w:spacing w:line="480" w:lineRule="auto"/>
              <w:rPr>
                <w:lang w:eastAsia="ja-JP"/>
              </w:rPr>
            </w:pPr>
            <w:r>
              <w:rPr>
                <w:lang w:eastAsia="ja-JP"/>
              </w:rPr>
              <w:t>Image frame, e.g. 00000001.jpg</w:t>
            </w:r>
          </w:p>
        </w:tc>
      </w:tr>
      <w:tr w:rsidR="008244DF" w14:paraId="03A0B779" w14:textId="77777777" w:rsidTr="0044554F">
        <w:tc>
          <w:tcPr>
            <w:tcW w:w="2695" w:type="dxa"/>
          </w:tcPr>
          <w:p w14:paraId="575F3C59" w14:textId="77777777" w:rsidR="008244DF" w:rsidRDefault="008244DF" w:rsidP="0044554F">
            <w:pPr>
              <w:spacing w:line="480" w:lineRule="auto"/>
              <w:rPr>
                <w:lang w:eastAsia="ja-JP"/>
              </w:rPr>
            </w:pPr>
            <w:r>
              <w:rPr>
                <w:lang w:eastAsia="ja-JP"/>
              </w:rPr>
              <w:t>pointing_direction</w:t>
            </w:r>
          </w:p>
        </w:tc>
        <w:tc>
          <w:tcPr>
            <w:tcW w:w="5215" w:type="dxa"/>
          </w:tcPr>
          <w:p w14:paraId="7B9AFB1E" w14:textId="77777777" w:rsidR="008244DF" w:rsidRDefault="008244DF" w:rsidP="0044554F">
            <w:pPr>
              <w:spacing w:line="480" w:lineRule="auto"/>
              <w:rPr>
                <w:lang w:eastAsia="ja-JP"/>
              </w:rPr>
            </w:pPr>
            <w:r>
              <w:rPr>
                <w:lang w:eastAsia="ja-JP"/>
              </w:rPr>
              <w:t>Pointing gesture direction vector</w:t>
            </w:r>
          </w:p>
        </w:tc>
      </w:tr>
      <w:tr w:rsidR="008244DF" w14:paraId="44061B74" w14:textId="77777777" w:rsidTr="0044554F">
        <w:tc>
          <w:tcPr>
            <w:tcW w:w="2695" w:type="dxa"/>
          </w:tcPr>
          <w:p w14:paraId="47AB3CF4" w14:textId="77777777" w:rsidR="008244DF" w:rsidRDefault="008244DF" w:rsidP="0044554F">
            <w:pPr>
              <w:spacing w:line="480" w:lineRule="auto"/>
              <w:rPr>
                <w:lang w:eastAsia="ja-JP"/>
              </w:rPr>
            </w:pPr>
            <w:r>
              <w:rPr>
                <w:lang w:eastAsia="ja-JP"/>
              </w:rPr>
              <w:t>device_direction</w:t>
            </w:r>
          </w:p>
        </w:tc>
        <w:tc>
          <w:tcPr>
            <w:tcW w:w="5215" w:type="dxa"/>
          </w:tcPr>
          <w:p w14:paraId="0F4E25A0" w14:textId="77777777" w:rsidR="008244DF" w:rsidRDefault="008244DF" w:rsidP="0044554F">
            <w:pPr>
              <w:spacing w:line="480" w:lineRule="auto"/>
              <w:rPr>
                <w:lang w:eastAsia="ja-JP"/>
              </w:rPr>
            </w:pPr>
            <w:r>
              <w:rPr>
                <w:lang w:eastAsia="ja-JP"/>
              </w:rPr>
              <w:t>Device location direction vector</w:t>
            </w:r>
          </w:p>
        </w:tc>
      </w:tr>
      <w:tr w:rsidR="008244DF" w14:paraId="589CFC17" w14:textId="77777777" w:rsidTr="0044554F">
        <w:tc>
          <w:tcPr>
            <w:tcW w:w="2695" w:type="dxa"/>
          </w:tcPr>
          <w:p w14:paraId="3958110D" w14:textId="77777777" w:rsidR="008244DF" w:rsidRDefault="008244DF" w:rsidP="0044554F">
            <w:pPr>
              <w:spacing w:line="480" w:lineRule="auto"/>
              <w:rPr>
                <w:lang w:eastAsia="ja-JP"/>
              </w:rPr>
            </w:pPr>
            <w:r>
              <w:rPr>
                <w:lang w:eastAsia="ja-JP"/>
              </w:rPr>
              <w:t>gaze_direction</w:t>
            </w:r>
          </w:p>
        </w:tc>
        <w:tc>
          <w:tcPr>
            <w:tcW w:w="5215" w:type="dxa"/>
          </w:tcPr>
          <w:p w14:paraId="0292E662" w14:textId="77777777" w:rsidR="008244DF" w:rsidRDefault="008244DF" w:rsidP="0044554F">
            <w:pPr>
              <w:spacing w:line="480" w:lineRule="auto"/>
              <w:rPr>
                <w:lang w:eastAsia="ja-JP"/>
              </w:rPr>
            </w:pPr>
            <w:r>
              <w:rPr>
                <w:lang w:eastAsia="ja-JP"/>
              </w:rPr>
              <w:t>Gaze direction vector (for comparison)</w:t>
            </w:r>
          </w:p>
        </w:tc>
      </w:tr>
      <w:tr w:rsidR="008244DF" w14:paraId="39561718" w14:textId="77777777" w:rsidTr="0044554F">
        <w:tc>
          <w:tcPr>
            <w:tcW w:w="2695" w:type="dxa"/>
          </w:tcPr>
          <w:p w14:paraId="197FEAEE" w14:textId="77777777" w:rsidR="008244DF" w:rsidRDefault="008244DF" w:rsidP="0044554F">
            <w:pPr>
              <w:spacing w:line="480" w:lineRule="auto"/>
              <w:rPr>
                <w:lang w:eastAsia="ja-JP"/>
              </w:rPr>
            </w:pPr>
            <w:r>
              <w:rPr>
                <w:lang w:eastAsia="ja-JP"/>
              </w:rPr>
              <w:t>is_aligned</w:t>
            </w:r>
          </w:p>
        </w:tc>
        <w:tc>
          <w:tcPr>
            <w:tcW w:w="5215" w:type="dxa"/>
          </w:tcPr>
          <w:p w14:paraId="5B647E82" w14:textId="77777777" w:rsidR="008244DF" w:rsidRDefault="008244DF" w:rsidP="0070303B">
            <w:pPr>
              <w:keepNext/>
              <w:spacing w:line="480" w:lineRule="auto"/>
              <w:rPr>
                <w:lang w:eastAsia="ja-JP"/>
              </w:rPr>
            </w:pPr>
            <w:r>
              <w:rPr>
                <w:lang w:eastAsia="ja-JP"/>
              </w:rPr>
              <w:t>Are vectors aligned or not</w:t>
            </w:r>
          </w:p>
        </w:tc>
      </w:tr>
    </w:tbl>
    <w:p w14:paraId="36C0D3B4" w14:textId="0B2AE598" w:rsidR="008244DF" w:rsidRDefault="0070303B" w:rsidP="0070303B">
      <w:pPr>
        <w:pStyle w:val="Caption"/>
        <w:jc w:val="center"/>
      </w:pPr>
      <w:bookmarkStart w:id="110" w:name="_Toc197272736"/>
      <w:del w:id="111" w:author="Flora Farago" w:date="2025-05-06T22:41:00Z" w16du:dateUtc="2025-05-07T03:41:00Z">
        <w:r w:rsidDel="00E308C4">
          <w:delText xml:space="preserve">Table </w:delText>
        </w:r>
        <w:r w:rsidR="00EA0C05" w:rsidDel="00E308C4">
          <w:fldChar w:fldCharType="begin"/>
        </w:r>
        <w:r w:rsidR="00EA0C05" w:rsidDel="00E308C4">
          <w:delInstrText xml:space="preserve"> SEQ Table \* ARABIC </w:delInstrText>
        </w:r>
        <w:r w:rsidR="00EA0C05" w:rsidDel="00E308C4">
          <w:fldChar w:fldCharType="separate"/>
        </w:r>
        <w:r w:rsidR="00EA0C05" w:rsidDel="00E308C4">
          <w:rPr>
            <w:noProof/>
          </w:rPr>
          <w:delText>2</w:delText>
        </w:r>
        <w:r w:rsidR="00EA0C05" w:rsidDel="00E308C4">
          <w:rPr>
            <w:noProof/>
          </w:rPr>
          <w:fldChar w:fldCharType="end"/>
        </w:r>
        <w:r w:rsidDel="00E308C4">
          <w:delText>.</w:delText>
        </w:r>
        <w:bookmarkEnd w:id="110"/>
        <w:r w:rsidDel="00E308C4">
          <w:delText xml:space="preserve"> </w:delText>
        </w:r>
        <w:r w:rsidR="00B65826" w:rsidDel="00E308C4">
          <w:tab/>
        </w:r>
      </w:del>
    </w:p>
    <w:p w14:paraId="253395F3" w14:textId="450077A2" w:rsidR="007032A2" w:rsidRPr="007032A2" w:rsidRDefault="007032A2" w:rsidP="007032A2">
      <w:r>
        <w:tab/>
        <w:t>Pre-process steps:</w:t>
      </w:r>
    </w:p>
    <w:p w14:paraId="337A774A" w14:textId="31EFFE55" w:rsidR="00417AC9" w:rsidRDefault="008244DF" w:rsidP="008244DF">
      <w:pPr>
        <w:pStyle w:val="ListParagraph"/>
        <w:numPr>
          <w:ilvl w:val="0"/>
          <w:numId w:val="15"/>
        </w:numPr>
        <w:spacing w:line="480" w:lineRule="auto"/>
      </w:pPr>
      <w:r w:rsidRPr="004A44AE">
        <w:t xml:space="preserve">Stage-3 Training </w:t>
      </w:r>
      <w:r w:rsidR="00417AC9" w:rsidRPr="00417AC9">
        <w:t xml:space="preserve">Data cleaning and filtering: </w:t>
      </w:r>
      <w:r w:rsidR="007032A2">
        <w:t>Remov</w:t>
      </w:r>
      <w:r w:rsidR="00417AC9" w:rsidRPr="00417AC9">
        <w:t xml:space="preserve">e frames </w:t>
      </w:r>
      <w:r w:rsidR="007032A2">
        <w:t>lacking</w:t>
      </w:r>
      <w:r w:rsidR="00417AC9" w:rsidRPr="00417AC9">
        <w:t xml:space="preserve"> </w:t>
      </w:r>
      <w:r w:rsidR="005C30F2">
        <w:t>a</w:t>
      </w:r>
      <w:r w:rsidR="00417AC9" w:rsidRPr="00417AC9">
        <w:t xml:space="preserve"> </w:t>
      </w:r>
      <w:r w:rsidR="00417AC9">
        <w:t xml:space="preserve">valid </w:t>
      </w:r>
      <w:r w:rsidR="00417AC9" w:rsidRPr="00417AC9">
        <w:t xml:space="preserve">pointing gesture from the DeePoint dataset. A file </w:t>
      </w:r>
      <w:r w:rsidR="007032A2">
        <w:t>include</w:t>
      </w:r>
      <w:r w:rsidR="00417AC9" w:rsidRPr="00417AC9">
        <w:t>s the frame numbers of valid pointing gesture images, which can be u</w:t>
      </w:r>
      <w:r w:rsidR="007032A2">
        <w:t>tilized</w:t>
      </w:r>
      <w:r w:rsidR="005C30F2">
        <w:t xml:space="preserve"> </w:t>
      </w:r>
      <w:r w:rsidR="007032A2">
        <w:t>for</w:t>
      </w:r>
      <w:r w:rsidR="00417AC9" w:rsidRPr="00417AC9">
        <w:t xml:space="preserve"> the </w:t>
      </w:r>
      <w:r w:rsidR="007032A2">
        <w:t>required</w:t>
      </w:r>
      <w:r w:rsidR="00417AC9" w:rsidRPr="00417AC9">
        <w:t xml:space="preserve"> cleaning</w:t>
      </w:r>
      <w:r w:rsidR="005C30F2">
        <w:t xml:space="preserve"> and</w:t>
      </w:r>
      <w:r w:rsidR="00417AC9" w:rsidRPr="00417AC9">
        <w:t xml:space="preserve"> filtering.</w:t>
      </w:r>
    </w:p>
    <w:p w14:paraId="3889436C" w14:textId="449BD9A7" w:rsidR="003220B0" w:rsidRDefault="003220B0" w:rsidP="003220B0">
      <w:pPr>
        <w:pStyle w:val="ListParagraph"/>
        <w:numPr>
          <w:ilvl w:val="0"/>
          <w:numId w:val="15"/>
        </w:numPr>
        <w:spacing w:line="480" w:lineRule="auto"/>
      </w:pPr>
      <w:r>
        <w:t xml:space="preserve">Data loading: </w:t>
      </w:r>
      <w:r w:rsidR="007032A2">
        <w:t>Develop</w:t>
      </w:r>
      <w:r>
        <w:t xml:space="preserve"> a </w:t>
      </w:r>
      <w:r w:rsidR="00C36E80">
        <w:t>P</w:t>
      </w:r>
      <w:r w:rsidR="00A01415">
        <w:t xml:space="preserve">ython </w:t>
      </w:r>
      <w:r>
        <w:t>class</w:t>
      </w:r>
      <w:r w:rsidR="00A01415">
        <w:t xml:space="preserve"> and </w:t>
      </w:r>
      <w:r w:rsidR="005C30F2">
        <w:t xml:space="preserve">implement </w:t>
      </w:r>
      <w:r w:rsidR="00A01415">
        <w:t>logic</w:t>
      </w:r>
      <w:r>
        <w:t xml:space="preserve"> to </w:t>
      </w:r>
      <w:r w:rsidR="007032A2">
        <w:t>facilitat</w:t>
      </w:r>
      <w:r>
        <w:t xml:space="preserve">e efficient </w:t>
      </w:r>
      <w:r w:rsidR="00A01415">
        <w:t xml:space="preserve">data </w:t>
      </w:r>
      <w:r>
        <w:t>loading for training</w:t>
      </w:r>
      <w:r w:rsidR="005C30F2">
        <w:t xml:space="preserve"> purposes</w:t>
      </w:r>
      <w:r>
        <w:t>.</w:t>
      </w:r>
    </w:p>
    <w:p w14:paraId="1E9090BB" w14:textId="7158F13C" w:rsidR="00423C39" w:rsidRDefault="003220B0" w:rsidP="00423C39">
      <w:pPr>
        <w:pStyle w:val="ListParagraph"/>
        <w:numPr>
          <w:ilvl w:val="0"/>
          <w:numId w:val="15"/>
        </w:numPr>
        <w:spacing w:line="480" w:lineRule="auto"/>
      </w:pPr>
      <w:r>
        <w:t xml:space="preserve">Data </w:t>
      </w:r>
      <w:r w:rsidR="005C30F2">
        <w:t>S</w:t>
      </w:r>
      <w:r>
        <w:t xml:space="preserve">plit: </w:t>
      </w:r>
      <w:r w:rsidR="007032A2">
        <w:t>Divid</w:t>
      </w:r>
      <w:r>
        <w:t>e the dataset into training, evaluation, and test sets</w:t>
      </w:r>
      <w:r w:rsidR="005C30F2">
        <w:t xml:space="preserve">, </w:t>
      </w:r>
      <w:r w:rsidR="007032A2">
        <w:t>allocating</w:t>
      </w:r>
      <w:r w:rsidR="005C30F2">
        <w:t xml:space="preserve"> </w:t>
      </w:r>
      <w:r w:rsidR="008E66A4">
        <w:t>7</w:t>
      </w:r>
      <w:r w:rsidR="005C30F2">
        <w:t xml:space="preserve">0%, </w:t>
      </w:r>
      <w:r w:rsidR="008E66A4">
        <w:t>2</w:t>
      </w:r>
      <w:r w:rsidR="005C30F2">
        <w:t>0%, and 10%</w:t>
      </w:r>
      <w:r w:rsidR="005B363C">
        <w:t>, respectively</w:t>
      </w:r>
      <w:r w:rsidR="005C30F2">
        <w:t>.</w:t>
      </w:r>
    </w:p>
    <w:p w14:paraId="7E69A5D5" w14:textId="09A13607" w:rsidR="00B65826" w:rsidRDefault="00B65826" w:rsidP="00B65826">
      <w:pPr>
        <w:pStyle w:val="Heading3"/>
      </w:pPr>
      <w:bookmarkStart w:id="112" w:name="_Toc197272634"/>
      <w:r>
        <w:t xml:space="preserve">3.3.2 Vector </w:t>
      </w:r>
      <w:r w:rsidR="009C45EF">
        <w:t>D</w:t>
      </w:r>
      <w:r>
        <w:t xml:space="preserve">ata </w:t>
      </w:r>
      <w:r w:rsidR="009C45EF">
        <w:t>C</w:t>
      </w:r>
      <w:r>
        <w:t>omputation</w:t>
      </w:r>
      <w:bookmarkEnd w:id="112"/>
    </w:p>
    <w:p w14:paraId="0026B41E" w14:textId="3EA9AD68" w:rsidR="00423C39" w:rsidRDefault="00B77E06" w:rsidP="00B22481">
      <w:pPr>
        <w:pStyle w:val="ListParagraph"/>
        <w:numPr>
          <w:ilvl w:val="0"/>
          <w:numId w:val="15"/>
        </w:numPr>
        <w:spacing w:line="480" w:lineRule="auto"/>
      </w:pPr>
      <w:r>
        <w:t xml:space="preserve">Pointing Vector </w:t>
      </w:r>
      <w:r w:rsidR="00CF3C0A">
        <w:t>(</w:t>
      </w:r>
      <w:sdt>
        <w:sdtPr>
          <w:rPr>
            <w:rFonts w:ascii="Cambria Math" w:hAnsi="Cambria Math"/>
            <w:i/>
          </w:rPr>
          <w:id w:val="39950300"/>
          <w:placeholder>
            <w:docPart w:val="883EED15C4FC8046AB716D531B1D6FC4"/>
          </w:placeholder>
          <w:temporary/>
          <w:equation/>
        </w:sdtPr>
        <w:sdtContent>
          <m:oMath>
            <m:acc>
              <m:accPr>
                <m:chr m:val="⃗"/>
                <m:ctrlPr>
                  <w:rPr>
                    <w:rFonts w:ascii="Cambria Math" w:hAnsi="Cambria Math"/>
                    <w:i/>
                  </w:rPr>
                </m:ctrlPr>
              </m:accPr>
              <m:e>
                <m:r>
                  <m:rPr>
                    <m:sty m:val="p"/>
                  </m:rPr>
                  <w:rPr>
                    <w:rFonts w:ascii="Cambria Math" w:hAnsi="Cambria Math"/>
                  </w:rPr>
                  <m:t>p</m:t>
                </m:r>
              </m:e>
            </m:acc>
            <m:r>
              <m:rPr>
                <m:sty m:val="p"/>
              </m:rPr>
              <w:rPr>
                <w:rFonts w:ascii="Cambria Math" w:hAnsi="Cambria Math"/>
              </w:rPr>
              <m:t>)</m:t>
            </m:r>
          </m:oMath>
        </w:sdtContent>
      </w:sdt>
      <w:r>
        <w:t xml:space="preserve">: </w:t>
      </w:r>
      <w:r w:rsidR="0094771B">
        <w:t xml:space="preserve">For </w:t>
      </w:r>
      <w:r w:rsidR="004C339A">
        <w:t>Stage-3</w:t>
      </w:r>
      <w:r w:rsidR="0094771B">
        <w:t xml:space="preserve"> training, t</w:t>
      </w:r>
      <w:r w:rsidR="00423C39">
        <w:t xml:space="preserve">he ground truth pointing direction vector is </w:t>
      </w:r>
      <w:r w:rsidR="0094771B">
        <w:t>determin</w:t>
      </w:r>
      <w:r w:rsidR="00423C39">
        <w:t xml:space="preserve">ed from the person’s fingertip keypoint to the marker </w:t>
      </w:r>
      <w:r w:rsidR="005C30F2">
        <w:t>being</w:t>
      </w:r>
      <w:r w:rsidR="00423C39">
        <w:t xml:space="preserve"> pointed at, as </w:t>
      </w:r>
      <w:r w:rsidR="0094771B">
        <w:t>shown</w:t>
      </w:r>
      <w:r w:rsidR="00423C39">
        <w:t xml:space="preserve"> in</w:t>
      </w:r>
      <w:r w:rsidR="009D0A06">
        <w:t xml:space="preserve"> </w:t>
      </w:r>
      <w:r w:rsidR="006D5F22">
        <w:t>Figure 11</w:t>
      </w:r>
      <w:r w:rsidR="00037D01">
        <w:t>.</w:t>
      </w:r>
      <w:r w:rsidR="007545C5">
        <w:t xml:space="preserve"> </w:t>
      </w:r>
      <w:r w:rsidR="00037D01">
        <w:t xml:space="preserve">The formula is shown </w:t>
      </w:r>
      <w:r w:rsidR="00037D01">
        <w:lastRenderedPageBreak/>
        <w:t>below, where m represents the marker coordinate, and f denotes the fingertip coordinate</w:t>
      </w:r>
      <w:r w:rsidR="006D5F22">
        <w:t>.</w:t>
      </w:r>
    </w:p>
    <w:p w14:paraId="44291EE0" w14:textId="218876AA" w:rsidR="007545C5" w:rsidRDefault="00000000" w:rsidP="007545C5">
      <w:pPr>
        <w:spacing w:line="480" w:lineRule="auto"/>
      </w:pPr>
      <m:oMathPara>
        <m:oMath>
          <m:acc>
            <m:accPr>
              <m:chr m:val="⃗"/>
              <m:ctrlPr>
                <w:rPr>
                  <w:rFonts w:ascii="Cambria Math" w:hAnsi="Cambria Math"/>
                  <w:i/>
                </w:rPr>
              </m:ctrlPr>
            </m:accPr>
            <m:e>
              <m:r>
                <m:rPr>
                  <m:sty m:val="p"/>
                </m:rPr>
                <w:rPr>
                  <w:rFonts w:ascii="Cambria Math" w:hAnsi="Cambria Math"/>
                </w:rPr>
                <m:t>p</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 - f</m:t>
                  </m:r>
                </m:e>
              </m:d>
            </m:num>
            <m:den>
              <m:r>
                <w:rPr>
                  <w:rFonts w:ascii="Cambria Math" w:hAnsi="Cambria Math"/>
                </w:rPr>
                <m:t>|m - f|</m:t>
              </m:r>
            </m:den>
          </m:f>
        </m:oMath>
      </m:oMathPara>
    </w:p>
    <w:p w14:paraId="44CBD80C" w14:textId="7D4ABC81" w:rsidR="004C339A" w:rsidRDefault="004C339A" w:rsidP="004C339A">
      <w:pPr>
        <w:pStyle w:val="ListParagraph"/>
        <w:numPr>
          <w:ilvl w:val="0"/>
          <w:numId w:val="15"/>
        </w:numPr>
        <w:spacing w:line="480" w:lineRule="auto"/>
      </w:pPr>
      <w:r>
        <w:t xml:space="preserve">Device Direction Vector </w:t>
      </w:r>
      <w:r w:rsidR="00CF3C0A">
        <w:t>(</w:t>
      </w:r>
      <w:sdt>
        <w:sdtPr>
          <w:rPr>
            <w:rFonts w:ascii="Cambria Math" w:hAnsi="Cambria Math"/>
            <w:i/>
          </w:rPr>
          <w:id w:val="-900055583"/>
          <w:placeholder>
            <w:docPart w:val="6DD237596858B44CBFE4B843D13FDEE8"/>
          </w:placeholder>
          <w:temporary/>
          <w:equation/>
        </w:sdtPr>
        <w:sdtContent>
          <m:oMath>
            <m:acc>
              <m:accPr>
                <m:chr m:val="⃗"/>
                <m:ctrlPr>
                  <w:rPr>
                    <w:rFonts w:ascii="Cambria Math" w:hAnsi="Cambria Math"/>
                    <w:i/>
                  </w:rPr>
                </m:ctrlPr>
              </m:accPr>
              <m:e>
                <m:r>
                  <m:rPr>
                    <m:sty m:val="p"/>
                  </m:rPr>
                  <w:rPr>
                    <w:rFonts w:ascii="Cambria Math" w:hAnsi="Cambria Math"/>
                  </w:rPr>
                  <m:t>d</m:t>
                </m:r>
              </m:e>
            </m:acc>
            <m:r>
              <m:rPr>
                <m:sty m:val="p"/>
              </m:rPr>
              <w:rPr>
                <w:rFonts w:ascii="Cambria Math" w:hAnsi="Cambria Math"/>
              </w:rPr>
              <m:t>)</m:t>
            </m:r>
          </m:oMath>
        </w:sdtContent>
      </w:sdt>
      <w:r>
        <w:t xml:space="preserve">: </w:t>
      </w:r>
      <w:r w:rsidR="00037D01">
        <w:t>F</w:t>
      </w:r>
      <w:r>
        <w:t xml:space="preserve">or Stage-3 training, the ground truth device direction vector is determined from the person’s body center keypoint (center of two shoulders’ keypoints) to the marker being pointed at, as shown in </w:t>
      </w:r>
      <w:r w:rsidR="006D5F22">
        <w:t>Figure 11.</w:t>
      </w:r>
      <w:r w:rsidR="00037D01">
        <w:t xml:space="preserve"> The formula below</w:t>
      </w:r>
      <w:r w:rsidR="00720463">
        <w:t xml:space="preserve"> shows</w:t>
      </w:r>
      <w:r w:rsidR="00037D01">
        <w:t xml:space="preserve"> where m represents the marker coordinate, and c denotes the shoulder midpoint coordinate.</w:t>
      </w:r>
    </w:p>
    <w:p w14:paraId="4465EDC2" w14:textId="7E5028D3" w:rsidR="00037D01" w:rsidRDefault="00000000" w:rsidP="00037D01">
      <w:pPr>
        <w:spacing w:line="480" w:lineRule="auto"/>
        <w:ind w:left="1080"/>
      </w:pPr>
      <m:oMathPara>
        <m:oMath>
          <m:acc>
            <m:accPr>
              <m:chr m:val="⃗"/>
              <m:ctrlPr>
                <w:rPr>
                  <w:rFonts w:ascii="Cambria Math" w:hAnsi="Cambria Math"/>
                  <w:i/>
                </w:rPr>
              </m:ctrlPr>
            </m:accPr>
            <m:e>
              <m:r>
                <m:rPr>
                  <m:sty m:val="p"/>
                </m:rPr>
                <w:rPr>
                  <w:rFonts w:ascii="Cambria Math" w:hAnsi="Cambria Math"/>
                </w:rPr>
                <m:t>d</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 - c</m:t>
                  </m:r>
                </m:e>
              </m:d>
            </m:num>
            <m:den>
              <m:r>
                <w:rPr>
                  <w:rFonts w:ascii="Cambria Math" w:hAnsi="Cambria Math"/>
                </w:rPr>
                <m:t>|m - c|</m:t>
              </m:r>
            </m:den>
          </m:f>
        </m:oMath>
      </m:oMathPara>
    </w:p>
    <w:p w14:paraId="2AA3D59E" w14:textId="77777777" w:rsidR="00037D01" w:rsidRDefault="00037D01" w:rsidP="00037D01">
      <w:pPr>
        <w:spacing w:line="480" w:lineRule="auto"/>
      </w:pPr>
    </w:p>
    <w:p w14:paraId="7062E9D8" w14:textId="6CD3573A" w:rsidR="004C339A" w:rsidRDefault="004C339A" w:rsidP="00720463">
      <w:pPr>
        <w:pStyle w:val="ListParagraph"/>
        <w:numPr>
          <w:ilvl w:val="0"/>
          <w:numId w:val="15"/>
        </w:numPr>
        <w:spacing w:line="480" w:lineRule="auto"/>
      </w:pPr>
      <w:r>
        <w:t xml:space="preserve">Gaze Direction Vector </w:t>
      </w:r>
      <w:r w:rsidR="00CF3C0A">
        <w:t>(</w:t>
      </w:r>
      <w:sdt>
        <w:sdtPr>
          <w:rPr>
            <w:rFonts w:ascii="Cambria Math" w:hAnsi="Cambria Math"/>
            <w:i/>
          </w:rPr>
          <w:id w:val="1552194426"/>
          <w:placeholder>
            <w:docPart w:val="DefaultPlaceholder_2098659788"/>
          </w:placeholder>
          <w:temporary/>
          <w:equation/>
        </w:sdtPr>
        <w:sdtContent>
          <m:oMath>
            <m:acc>
              <m:accPr>
                <m:chr m:val="⃗"/>
                <m:ctrlPr>
                  <w:rPr>
                    <w:rFonts w:ascii="Cambria Math" w:hAnsi="Cambria Math"/>
                    <w:i/>
                  </w:rPr>
                </m:ctrlPr>
              </m:accPr>
              <m:e>
                <m:r>
                  <m:rPr>
                    <m:sty m:val="p"/>
                  </m:rPr>
                  <w:rPr>
                    <w:rFonts w:ascii="Cambria Math" w:hAnsi="Cambria Math"/>
                  </w:rPr>
                  <m:t>g</m:t>
                </m:r>
              </m:e>
            </m:acc>
            <m:r>
              <m:rPr>
                <m:sty m:val="p"/>
              </m:rPr>
              <w:rPr>
                <w:rFonts w:ascii="Cambria Math" w:hAnsi="Cambria Math"/>
              </w:rPr>
              <m:t>)</m:t>
            </m:r>
          </m:oMath>
        </w:sdtContent>
      </w:sdt>
      <w:r>
        <w:t xml:space="preserve">: This </w:t>
      </w:r>
      <w:r w:rsidR="00463C6E">
        <w:t>pertain</w:t>
      </w:r>
      <w:r>
        <w:t xml:space="preserve">s </w:t>
      </w:r>
      <w:r w:rsidR="00463C6E">
        <w:t>to</w:t>
      </w:r>
      <w:r>
        <w:t xml:space="preserve"> Stage-3 training and comparison</w:t>
      </w:r>
      <w:r w:rsidR="00463C6E">
        <w:t>.</w:t>
      </w:r>
      <w:r>
        <w:t xml:space="preserve"> </w:t>
      </w:r>
      <w:r w:rsidR="00463C6E">
        <w:t>T</w:t>
      </w:r>
      <w:r>
        <w:t>he ground truth gaze direction vector is determined from the person’s center keypoint (</w:t>
      </w:r>
      <w:r w:rsidR="00463C6E">
        <w:t>the midpoint</w:t>
      </w:r>
      <w:r>
        <w:t xml:space="preserve"> of</w:t>
      </w:r>
      <w:r w:rsidR="00463C6E">
        <w:t xml:space="preserve"> the</w:t>
      </w:r>
      <w:r>
        <w:t xml:space="preserve"> two eyes’ keypoints) to the marker being pointed at, as sho</w:t>
      </w:r>
      <w:r w:rsidR="00CF3C0A">
        <w:t xml:space="preserve">wn in </w:t>
      </w:r>
      <w:r w:rsidR="006D5F22">
        <w:t>Figure 11.</w:t>
      </w:r>
      <w:r w:rsidR="00720463">
        <w:t xml:space="preserve"> The formula below shows where m represents the marker coordinate, and e denotes the eyes midpoint coordinate.</w:t>
      </w:r>
      <w:r w:rsidR="00720463" w:rsidRPr="00720463">
        <w:rPr>
          <w:rFonts w:ascii="Cambria Math" w:hAnsi="Cambria Math"/>
          <w:i/>
        </w:rPr>
        <w:br/>
      </w:r>
      <m:oMathPara>
        <m:oMath>
          <m:acc>
            <m:accPr>
              <m:chr m:val="⃗"/>
              <m:ctrlPr>
                <w:rPr>
                  <w:rFonts w:ascii="Cambria Math" w:hAnsi="Cambria Math"/>
                  <w:i/>
                </w:rPr>
              </m:ctrlPr>
            </m:accPr>
            <m:e>
              <m:r>
                <m:rPr>
                  <m:sty m:val="p"/>
                </m:rPr>
                <w:rPr>
                  <w:rFonts w:ascii="Cambria Math" w:hAnsi="Cambria Math"/>
                </w:rPr>
                <m:t>g</m:t>
              </m:r>
            </m:e>
          </m:acc>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m - e</m:t>
                  </m:r>
                </m:e>
              </m:d>
            </m:num>
            <m:den>
              <m:r>
                <w:rPr>
                  <w:rFonts w:ascii="Cambria Math" w:hAnsi="Cambria Math"/>
                </w:rPr>
                <m:t>|m - e|</m:t>
              </m:r>
            </m:den>
          </m:f>
        </m:oMath>
      </m:oMathPara>
    </w:p>
    <w:p w14:paraId="2326CAE1" w14:textId="77777777" w:rsidR="00AC5CAE" w:rsidRDefault="00B22481" w:rsidP="00AC5CAE">
      <w:pPr>
        <w:pStyle w:val="ListParagraph"/>
        <w:keepNext/>
        <w:spacing w:line="240" w:lineRule="auto"/>
        <w:ind w:left="1440"/>
      </w:pPr>
      <w:r>
        <w:rPr>
          <w:noProof/>
        </w:rPr>
        <w:lastRenderedPageBreak/>
        <mc:AlternateContent>
          <mc:Choice Requires="wps">
            <w:drawing>
              <wp:inline distT="0" distB="0" distL="0" distR="0" wp14:anchorId="3D33709E" wp14:editId="75DF67D0">
                <wp:extent cx="3913632" cy="1380744"/>
                <wp:effectExtent l="0" t="0" r="0" b="3810"/>
                <wp:docPr id="1040676249" name="Rectangle 1040676249"/>
                <wp:cNvGraphicFramePr/>
                <a:graphic xmlns:a="http://schemas.openxmlformats.org/drawingml/2006/main">
                  <a:graphicData uri="http://schemas.microsoft.com/office/word/2010/wordprocessingShape">
                    <wps:wsp>
                      <wps:cNvSpPr/>
                      <wps:spPr>
                        <a:xfrm>
                          <a:off x="0" y="0"/>
                          <a:ext cx="3913632" cy="1380744"/>
                        </a:xfrm>
                        <a:prstGeom prst="rect">
                          <a:avLst/>
                        </a:prstGeom>
                        <a:solidFill>
                          <a:srgbClr val="FFFFFF"/>
                        </a:solidFill>
                        <a:ln>
                          <a:noFill/>
                        </a:ln>
                      </wps:spPr>
                      <wps:txbx>
                        <w:txbxContent>
                          <w:p w14:paraId="34BBD417" w14:textId="77777777" w:rsidR="00D44EE7" w:rsidRDefault="00B22481" w:rsidP="00D44EE7">
                            <w:pPr>
                              <w:keepNext/>
                              <w:spacing w:after="240"/>
                              <w:jc w:val="center"/>
                              <w:textDirection w:val="btLr"/>
                            </w:pPr>
                            <w:r>
                              <w:rPr>
                                <w:noProof/>
                              </w:rPr>
                              <w:drawing>
                                <wp:inline distT="0" distB="0" distL="0" distR="0" wp14:anchorId="53E42233" wp14:editId="7E2EFD6C">
                                  <wp:extent cx="2761488" cy="1380744"/>
                                  <wp:effectExtent l="0" t="0" r="0" b="3810"/>
                                  <wp:docPr id="252004175" name="Picture 27" descr="A silhouette of a person pointing at some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4175" name="Picture 27" descr="A silhouette of a person pointing at something&#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761488" cy="1380744"/>
                                          </a:xfrm>
                                          <a:prstGeom prst="rect">
                                            <a:avLst/>
                                          </a:prstGeom>
                                        </pic:spPr>
                                      </pic:pic>
                                    </a:graphicData>
                                  </a:graphic>
                                </wp:inline>
                              </w:drawing>
                            </w:r>
                          </w:p>
                          <w:p w14:paraId="64E0FC74" w14:textId="2AB67539" w:rsidR="00920940" w:rsidRDefault="00920940" w:rsidP="00920940">
                            <w:pPr>
                              <w:keepNext/>
                              <w:spacing w:after="240"/>
                              <w:jc w:val="center"/>
                              <w:textDirection w:val="btLr"/>
                            </w:pPr>
                          </w:p>
                          <w:p w14:paraId="2641DE63" w14:textId="1628B800" w:rsidR="00920940" w:rsidRDefault="00920940" w:rsidP="00920940">
                            <w:pPr>
                              <w:pStyle w:val="Caption"/>
                              <w:jc w:val="center"/>
                            </w:pPr>
                            <w:r>
                              <w:t>Figure 11. Pointing Direction Vector</w:t>
                            </w:r>
                          </w:p>
                          <w:p w14:paraId="1C13D9ED" w14:textId="27BBA621" w:rsidR="00B22481" w:rsidRDefault="00B22481" w:rsidP="00B22481">
                            <w:pPr>
                              <w:keepNext/>
                              <w:spacing w:after="240"/>
                              <w:jc w:val="center"/>
                              <w:textDirection w:val="btLr"/>
                            </w:pPr>
                          </w:p>
                          <w:p w14:paraId="409C0B73" w14:textId="77777777" w:rsidR="00B22481" w:rsidRDefault="00B22481" w:rsidP="00B22481">
                            <w:pPr>
                              <w:pStyle w:val="Caption"/>
                              <w:jc w:val="center"/>
                            </w:pPr>
                            <w:r>
                              <w:t xml:space="preserve">Figure 11. </w:t>
                            </w:r>
                            <w:r w:rsidRPr="00204910">
                              <w:t>Pointing Direction Vector</w:t>
                            </w:r>
                          </w:p>
                          <w:p w14:paraId="3D701704" w14:textId="77777777" w:rsidR="00B22481" w:rsidRDefault="00B22481" w:rsidP="00B22481">
                            <w:pPr>
                              <w:spacing w:after="240"/>
                              <w:jc w:val="center"/>
                              <w:textDirection w:val="btLr"/>
                              <w:rPr>
                                <w:color w:val="000000"/>
                              </w:rPr>
                            </w:pPr>
                          </w:p>
                          <w:p w14:paraId="102FBEEF" w14:textId="77777777" w:rsidR="00B22481" w:rsidRDefault="00B22481" w:rsidP="00B22481">
                            <w:pPr>
                              <w:spacing w:after="240"/>
                              <w:jc w:val="center"/>
                              <w:textDirection w:val="btLr"/>
                            </w:pPr>
                          </w:p>
                        </w:txbxContent>
                      </wps:txbx>
                      <wps:bodyPr spcFirstLastPara="1" wrap="square" lIns="91425" tIns="45700" rIns="91425" bIns="45700" anchor="t" anchorCtr="0">
                        <a:noAutofit/>
                      </wps:bodyPr>
                    </wps:wsp>
                  </a:graphicData>
                </a:graphic>
              </wp:inline>
            </w:drawing>
          </mc:Choice>
          <mc:Fallback>
            <w:pict>
              <v:rect w14:anchorId="3D33709E" id="Rectangle 1040676249" o:spid="_x0000_s1036" style="width:308.15pt;height:10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" stroked="f">
                <v:textbox inset="2.53958mm,1.2694mm,2.53958mm,1.2694mm">
                  <w:txbxContent>
                    <w:p w14:paraId="34BBD417" w14:textId="77777777" w:rsidR="00D44EE7" w:rsidRDefault="00B22481" w:rsidP="00D44EE7">
                      <w:pPr>
                        <w:keepNext/>
                        <w:spacing w:after="240"/>
                        <w:jc w:val="center"/>
                        <w:textDirection w:val="btLr"/>
                      </w:pPr>
                      <w:r>
                        <w:rPr>
                          <w:noProof/>
                        </w:rPr>
                        <w:drawing>
                          <wp:inline distT="0" distB="0" distL="0" distR="0" wp14:anchorId="53E42233" wp14:editId="7E2EFD6C">
                            <wp:extent cx="2761488" cy="1380744"/>
                            <wp:effectExtent l="0" t="0" r="0" b="3810"/>
                            <wp:docPr id="252004175" name="Picture 27" descr="A silhouette of a person pointing at some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4175" name="Picture 27" descr="A silhouette of a person pointing at something&#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761488" cy="1380744"/>
                                    </a:xfrm>
                                    <a:prstGeom prst="rect">
                                      <a:avLst/>
                                    </a:prstGeom>
                                  </pic:spPr>
                                </pic:pic>
                              </a:graphicData>
                            </a:graphic>
                          </wp:inline>
                        </w:drawing>
                      </w:r>
                    </w:p>
                    <w:p w14:paraId="64E0FC74" w14:textId="2AB67539" w:rsidR="00920940" w:rsidRDefault="00920940" w:rsidP="00920940">
                      <w:pPr>
                        <w:keepNext/>
                        <w:spacing w:after="240"/>
                        <w:jc w:val="center"/>
                        <w:textDirection w:val="btLr"/>
                      </w:pPr>
                    </w:p>
                    <w:p w14:paraId="2641DE63" w14:textId="1628B800" w:rsidR="00920940" w:rsidRDefault="00920940" w:rsidP="00920940">
                      <w:pPr>
                        <w:pStyle w:val="Caption"/>
                        <w:jc w:val="center"/>
                      </w:pPr>
                      <w:r>
                        <w:t>Figure 11. Pointing Direction Vector</w:t>
                      </w:r>
                    </w:p>
                    <w:p w14:paraId="1C13D9ED" w14:textId="27BBA621" w:rsidR="00B22481" w:rsidRDefault="00B22481" w:rsidP="00B22481">
                      <w:pPr>
                        <w:keepNext/>
                        <w:spacing w:after="240"/>
                        <w:jc w:val="center"/>
                        <w:textDirection w:val="btLr"/>
                      </w:pPr>
                    </w:p>
                    <w:p w14:paraId="409C0B73" w14:textId="77777777" w:rsidR="00B22481" w:rsidRDefault="00B22481" w:rsidP="00B22481">
                      <w:pPr>
                        <w:pStyle w:val="Caption"/>
                        <w:jc w:val="center"/>
                      </w:pPr>
                      <w:r>
                        <w:t xml:space="preserve">Figure 11. </w:t>
                      </w:r>
                      <w:r w:rsidRPr="00204910">
                        <w:t>Pointing Direction Vector</w:t>
                      </w:r>
                    </w:p>
                    <w:p w14:paraId="3D701704" w14:textId="77777777" w:rsidR="00B22481" w:rsidRDefault="00B22481" w:rsidP="00B22481">
                      <w:pPr>
                        <w:spacing w:after="240"/>
                        <w:jc w:val="center"/>
                        <w:textDirection w:val="btLr"/>
                        <w:rPr>
                          <w:color w:val="000000"/>
                        </w:rPr>
                      </w:pPr>
                    </w:p>
                    <w:p w14:paraId="102FBEEF" w14:textId="77777777" w:rsidR="00B22481" w:rsidRDefault="00B22481" w:rsidP="00B22481">
                      <w:pPr>
                        <w:spacing w:after="240"/>
                        <w:jc w:val="center"/>
                        <w:textDirection w:val="btLr"/>
                      </w:pPr>
                    </w:p>
                  </w:txbxContent>
                </v:textbox>
                <w10:anchorlock/>
              </v:rect>
            </w:pict>
          </mc:Fallback>
        </mc:AlternateContent>
      </w:r>
    </w:p>
    <w:p w14:paraId="4F253290" w14:textId="2CE28674" w:rsidR="008244DF" w:rsidRDefault="00AC5CAE" w:rsidP="00AC5CAE">
      <w:pPr>
        <w:pStyle w:val="Caption"/>
        <w:jc w:val="center"/>
      </w:pPr>
      <w:bookmarkStart w:id="113" w:name="_Toc197272719"/>
      <w:r>
        <w:t xml:space="preserve">Figure </w:t>
      </w:r>
      <w:fldSimple w:instr=" SEQ Figure \* ARABIC ">
        <w:r w:rsidR="008B7CD8">
          <w:rPr>
            <w:noProof/>
          </w:rPr>
          <w:t>11</w:t>
        </w:r>
      </w:fldSimple>
      <w:r>
        <w:t xml:space="preserve">. </w:t>
      </w:r>
      <w:r w:rsidRPr="008E257A">
        <w:t>Pointing Direction Vector</w:t>
      </w:r>
      <w:bookmarkEnd w:id="113"/>
    </w:p>
    <w:p w14:paraId="4926A385" w14:textId="685EC9E4" w:rsidR="00463C6E" w:rsidRPr="00463C6E" w:rsidRDefault="00463C6E" w:rsidP="00463C6E">
      <w:r>
        <w:tab/>
      </w:r>
      <w:r>
        <w:tab/>
        <w:t>More details regarding vector computation can be found in Appendix B.</w:t>
      </w:r>
    </w:p>
    <w:p w14:paraId="2FD2569B" w14:textId="3168990C" w:rsidR="00AC501E" w:rsidRDefault="00B65826" w:rsidP="00B65826">
      <w:pPr>
        <w:pStyle w:val="Heading3"/>
      </w:pPr>
      <w:bookmarkStart w:id="114" w:name="_Toc197272635"/>
      <w:r>
        <w:t>3.3.3 Data Labeling</w:t>
      </w:r>
      <w:bookmarkEnd w:id="114"/>
    </w:p>
    <w:p w14:paraId="4CD2D471" w14:textId="5932CA0F" w:rsidR="00B65826" w:rsidRPr="00B65826" w:rsidRDefault="00B65826" w:rsidP="00B65826">
      <w:pPr>
        <w:spacing w:before="100" w:beforeAutospacing="1" w:after="100" w:afterAutospacing="1" w:line="480" w:lineRule="auto"/>
        <w:ind w:left="720" w:firstLine="720"/>
      </w:pPr>
      <w:r w:rsidRPr="00B65826">
        <w:t xml:space="preserve">To enable supervised learning for Stage-3 classification, each input sample was constructed as a pair of vectors: a </w:t>
      </w:r>
      <w:r w:rsidRPr="00DA651D">
        <w:t>pointing direction vector</w:t>
      </w:r>
      <w:r w:rsidRPr="00B65826">
        <w:t xml:space="preserve"> derived from the user’s fingertip position and a </w:t>
      </w:r>
      <w:r w:rsidRPr="00DA651D">
        <w:t>device location vector</w:t>
      </w:r>
      <w:r w:rsidRPr="00B65826">
        <w:t xml:space="preserve"> representing the spatial coordinates of a target object</w:t>
      </w:r>
      <w:r w:rsidR="001E1D82">
        <w:t xml:space="preserve"> (</w:t>
      </w:r>
      <w:r w:rsidR="00C25D07">
        <w:t>refer to</w:t>
      </w:r>
      <w:r w:rsidR="001E1D82">
        <w:t xml:space="preserve"> Figure 12)</w:t>
      </w:r>
      <w:r w:rsidRPr="00B65826">
        <w:t>. These vector pairs were annotated with a binary label indicating whether the vectors were aligned—that is, whether they both referred to the same device marker in the scene.</w:t>
      </w:r>
    </w:p>
    <w:p w14:paraId="4F2CD847" w14:textId="64BE0956" w:rsidR="00B65826" w:rsidRPr="00B65826" w:rsidRDefault="00B65826" w:rsidP="00B65826">
      <w:pPr>
        <w:spacing w:before="100" w:beforeAutospacing="1" w:after="100" w:afterAutospacing="1" w:line="480" w:lineRule="auto"/>
        <w:ind w:left="720" w:firstLine="720"/>
      </w:pPr>
      <w:r w:rsidRPr="00B65826">
        <w:t xml:space="preserve">If the pointing vector and the device location vector originated from and converged on the </w:t>
      </w:r>
      <w:r w:rsidRPr="00B65826">
        <w:rPr>
          <w:b/>
          <w:bCs/>
        </w:rPr>
        <w:t>same ArUco marker</w:t>
      </w:r>
      <w:r w:rsidRPr="00B65826">
        <w:t xml:space="preserve">, the sample was labeled as </w:t>
      </w:r>
      <w:r w:rsidRPr="00B65826">
        <w:rPr>
          <w:b/>
          <w:bCs/>
        </w:rPr>
        <w:t>1 (aligned)</w:t>
      </w:r>
      <w:r w:rsidRPr="00B65826">
        <w:t xml:space="preserve">. This signifies that the user was intentionally pointing at that specific device. On the other hand, if the pointing vector was directed toward a different marker than the device location vector, the sample was labeled as </w:t>
      </w:r>
      <w:r w:rsidRPr="00B65826">
        <w:rPr>
          <w:b/>
          <w:bCs/>
        </w:rPr>
        <w:t>0 (not aligned)</w:t>
      </w:r>
      <w:r w:rsidRPr="00B65826">
        <w:t>, indicating a mismatch or a misclassification scenario. This binary labeling scheme was essential for training the classification model to distinguish between correct and incorrect gesture-object pairings.</w:t>
      </w:r>
    </w:p>
    <w:p w14:paraId="067204D9" w14:textId="4080CA91" w:rsidR="00B65826" w:rsidRPr="00B65826" w:rsidRDefault="00F87789" w:rsidP="00B65826">
      <w:pPr>
        <w:spacing w:before="100" w:beforeAutospacing="1" w:after="100" w:afterAutospacing="1" w:line="480" w:lineRule="auto"/>
        <w:ind w:left="720" w:firstLine="720"/>
      </w:pPr>
      <w:r>
        <w:lastRenderedPageBreak/>
        <w:t>U</w:t>
      </w:r>
      <w:r w:rsidR="00B65826" w:rsidRPr="00B65826">
        <w:t>sing this labeling strategy, the model learns to assess vector alignment as a proxy for user intent, thereby enabling accurate classification of which device the user is pointing at in the context of multimodal input.</w:t>
      </w:r>
    </w:p>
    <w:p w14:paraId="1D2F5169" w14:textId="77777777" w:rsidR="001E1D82" w:rsidRDefault="001E1D82" w:rsidP="001E1D82">
      <w:pPr>
        <w:keepNext/>
        <w:ind w:left="720"/>
      </w:pPr>
      <w:r>
        <w:rPr>
          <w:noProof/>
        </w:rPr>
        <mc:AlternateContent>
          <mc:Choice Requires="wps">
            <w:drawing>
              <wp:inline distT="0" distB="0" distL="0" distR="0" wp14:anchorId="580637EA" wp14:editId="45BC4A4E">
                <wp:extent cx="3913632" cy="1380744"/>
                <wp:effectExtent l="0" t="0" r="0" b="3810"/>
                <wp:docPr id="1064342339" name="Rectangle 1064342339"/>
                <wp:cNvGraphicFramePr/>
                <a:graphic xmlns:a="http://schemas.openxmlformats.org/drawingml/2006/main">
                  <a:graphicData uri="http://schemas.microsoft.com/office/word/2010/wordprocessingShape">
                    <wps:wsp>
                      <wps:cNvSpPr/>
                      <wps:spPr>
                        <a:xfrm>
                          <a:off x="0" y="0"/>
                          <a:ext cx="3913632" cy="1380744"/>
                        </a:xfrm>
                        <a:prstGeom prst="rect">
                          <a:avLst/>
                        </a:prstGeom>
                        <a:solidFill>
                          <a:srgbClr val="FFFFFF"/>
                        </a:solidFill>
                        <a:ln>
                          <a:noFill/>
                        </a:ln>
                      </wps:spPr>
                      <wps:txbx>
                        <w:txbxContent>
                          <w:p w14:paraId="176196F4" w14:textId="024441AB" w:rsidR="001E1D82" w:rsidRDefault="001E1D82" w:rsidP="001E1D82">
                            <w:pPr>
                              <w:keepNext/>
                              <w:spacing w:after="240"/>
                              <w:ind w:left="720"/>
                              <w:jc w:val="center"/>
                              <w:textDirection w:val="btLr"/>
                            </w:pPr>
                            <w:r>
                              <w:rPr>
                                <w:noProof/>
                              </w:rPr>
                              <w:drawing>
                                <wp:inline distT="0" distB="0" distL="0" distR="0" wp14:anchorId="0F97F3D2" wp14:editId="606579E0">
                                  <wp:extent cx="1348105" cy="1289050"/>
                                  <wp:effectExtent l="0" t="0" r="0" b="6350"/>
                                  <wp:docPr id="3038684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8428" name="Picture 303868428"/>
                                          <pic:cNvPicPr/>
                                        </pic:nvPicPr>
                                        <pic:blipFill>
                                          <a:blip r:embed="rId31">
                                            <a:extLst>
                                              <a:ext uri="{28A0092B-C50C-407E-A947-70E740481C1C}">
                                                <a14:useLocalDpi xmlns:a14="http://schemas.microsoft.com/office/drawing/2010/main" val="0"/>
                                              </a:ext>
                                            </a:extLst>
                                          </a:blip>
                                          <a:stretch>
                                            <a:fillRect/>
                                          </a:stretch>
                                        </pic:blipFill>
                                        <pic:spPr>
                                          <a:xfrm>
                                            <a:off x="0" y="0"/>
                                            <a:ext cx="1348105" cy="1289050"/>
                                          </a:xfrm>
                                          <a:prstGeom prst="rect">
                                            <a:avLst/>
                                          </a:prstGeom>
                                        </pic:spPr>
                                      </pic:pic>
                                    </a:graphicData>
                                  </a:graphic>
                                </wp:inline>
                              </w:drawing>
                            </w:r>
                          </w:p>
                          <w:p w14:paraId="15E8DB12" w14:textId="77777777" w:rsidR="001E1D82" w:rsidRDefault="001E1D82" w:rsidP="001E1D82">
                            <w:pPr>
                              <w:keepNext/>
                              <w:spacing w:after="240"/>
                              <w:jc w:val="center"/>
                              <w:textDirection w:val="btLr"/>
                            </w:pPr>
                          </w:p>
                          <w:p w14:paraId="3CDEDA05" w14:textId="77777777" w:rsidR="001E1D82" w:rsidRDefault="001E1D82" w:rsidP="001E1D82">
                            <w:pPr>
                              <w:keepNext/>
                              <w:spacing w:after="240"/>
                              <w:jc w:val="center"/>
                              <w:textDirection w:val="btLr"/>
                            </w:pPr>
                          </w:p>
                          <w:p w14:paraId="6B6D0110" w14:textId="77777777" w:rsidR="001E1D82" w:rsidRDefault="001E1D82" w:rsidP="001E1D82">
                            <w:pPr>
                              <w:spacing w:after="240"/>
                              <w:jc w:val="center"/>
                              <w:textDirection w:val="btLr"/>
                              <w:rPr>
                                <w:color w:val="000000"/>
                              </w:rPr>
                            </w:pPr>
                          </w:p>
                          <w:p w14:paraId="4FCEBA9F" w14:textId="77777777" w:rsidR="001E1D82" w:rsidRDefault="001E1D82" w:rsidP="001E1D82">
                            <w:pPr>
                              <w:spacing w:after="240"/>
                              <w:jc w:val="center"/>
                              <w:textDirection w:val="btLr"/>
                            </w:pPr>
                          </w:p>
                        </w:txbxContent>
                      </wps:txbx>
                      <wps:bodyPr spcFirstLastPara="1" wrap="square" lIns="91425" tIns="45700" rIns="91425" bIns="45700" anchor="t" anchorCtr="0">
                        <a:noAutofit/>
                      </wps:bodyPr>
                    </wps:wsp>
                  </a:graphicData>
                </a:graphic>
              </wp:inline>
            </w:drawing>
          </mc:Choice>
          <mc:Fallback>
            <w:pict>
              <v:rect w14:anchorId="580637EA" id="Rectangle 1064342339" o:spid="_x0000_s1037" style="width:308.15pt;height:10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" stroked="f">
                <v:textbox inset="2.53958mm,1.2694mm,2.53958mm,1.2694mm">
                  <w:txbxContent>
                    <w:p w14:paraId="176196F4" w14:textId="024441AB" w:rsidR="001E1D82" w:rsidRDefault="001E1D82" w:rsidP="001E1D82">
                      <w:pPr>
                        <w:keepNext/>
                        <w:spacing w:after="240"/>
                        <w:ind w:left="720"/>
                        <w:jc w:val="center"/>
                        <w:textDirection w:val="btLr"/>
                      </w:pPr>
                      <w:r>
                        <w:rPr>
                          <w:noProof/>
                        </w:rPr>
                        <w:drawing>
                          <wp:inline distT="0" distB="0" distL="0" distR="0" wp14:anchorId="0F97F3D2" wp14:editId="606579E0">
                            <wp:extent cx="1348105" cy="1289050"/>
                            <wp:effectExtent l="0" t="0" r="0" b="6350"/>
                            <wp:docPr id="3038684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8428" name="Picture 303868428"/>
                                    <pic:cNvPicPr/>
                                  </pic:nvPicPr>
                                  <pic:blipFill>
                                    <a:blip r:embed="rId31">
                                      <a:extLst>
                                        <a:ext uri="{28A0092B-C50C-407E-A947-70E740481C1C}">
                                          <a14:useLocalDpi xmlns:a14="http://schemas.microsoft.com/office/drawing/2010/main" val="0"/>
                                        </a:ext>
                                      </a:extLst>
                                    </a:blip>
                                    <a:stretch>
                                      <a:fillRect/>
                                    </a:stretch>
                                  </pic:blipFill>
                                  <pic:spPr>
                                    <a:xfrm>
                                      <a:off x="0" y="0"/>
                                      <a:ext cx="1348105" cy="1289050"/>
                                    </a:xfrm>
                                    <a:prstGeom prst="rect">
                                      <a:avLst/>
                                    </a:prstGeom>
                                  </pic:spPr>
                                </pic:pic>
                              </a:graphicData>
                            </a:graphic>
                          </wp:inline>
                        </w:drawing>
                      </w:r>
                    </w:p>
                    <w:p w14:paraId="15E8DB12" w14:textId="77777777" w:rsidR="001E1D82" w:rsidRDefault="001E1D82" w:rsidP="001E1D82">
                      <w:pPr>
                        <w:keepNext/>
                        <w:spacing w:after="240"/>
                        <w:jc w:val="center"/>
                        <w:textDirection w:val="btLr"/>
                      </w:pPr>
                    </w:p>
                    <w:p w14:paraId="3CDEDA05" w14:textId="77777777" w:rsidR="001E1D82" w:rsidRDefault="001E1D82" w:rsidP="001E1D82">
                      <w:pPr>
                        <w:keepNext/>
                        <w:spacing w:after="240"/>
                        <w:jc w:val="center"/>
                        <w:textDirection w:val="btLr"/>
                      </w:pPr>
                    </w:p>
                    <w:p w14:paraId="6B6D0110" w14:textId="77777777" w:rsidR="001E1D82" w:rsidRDefault="001E1D82" w:rsidP="001E1D82">
                      <w:pPr>
                        <w:spacing w:after="240"/>
                        <w:jc w:val="center"/>
                        <w:textDirection w:val="btLr"/>
                        <w:rPr>
                          <w:color w:val="000000"/>
                        </w:rPr>
                      </w:pPr>
                    </w:p>
                    <w:p w14:paraId="4FCEBA9F" w14:textId="77777777" w:rsidR="001E1D82" w:rsidRDefault="001E1D82" w:rsidP="001E1D82">
                      <w:pPr>
                        <w:spacing w:after="240"/>
                        <w:jc w:val="center"/>
                        <w:textDirection w:val="btLr"/>
                      </w:pPr>
                    </w:p>
                  </w:txbxContent>
                </v:textbox>
                <w10:anchorlock/>
              </v:rect>
            </w:pict>
          </mc:Fallback>
        </mc:AlternateContent>
      </w:r>
    </w:p>
    <w:p w14:paraId="4D1D8347" w14:textId="02B53A8A" w:rsidR="00AC501E" w:rsidRPr="00AC501E" w:rsidRDefault="001E1D82" w:rsidP="001E1D82">
      <w:pPr>
        <w:pStyle w:val="Caption"/>
        <w:jc w:val="center"/>
        <w:rPr>
          <w:lang w:eastAsia="ja-JP"/>
        </w:rPr>
      </w:pPr>
      <w:bookmarkStart w:id="115" w:name="_Toc197272720"/>
      <w:r>
        <w:t xml:space="preserve">Figure </w:t>
      </w:r>
      <w:fldSimple w:instr=" SEQ Figure \* ARABIC ">
        <w:r w:rsidR="008B7CD8">
          <w:rPr>
            <w:noProof/>
          </w:rPr>
          <w:t>12</w:t>
        </w:r>
      </w:fldSimple>
      <w:r>
        <w:t xml:space="preserve">. </w:t>
      </w:r>
      <w:r w:rsidRPr="004909BD">
        <w:t>Data Labelling</w:t>
      </w:r>
      <w:bookmarkEnd w:id="115"/>
    </w:p>
    <w:p w14:paraId="55799CE7" w14:textId="412E21F6" w:rsidR="00717DC2" w:rsidRDefault="00717DC2" w:rsidP="00717DC2">
      <w:pPr>
        <w:pStyle w:val="Heading2"/>
      </w:pPr>
      <w:bookmarkStart w:id="116" w:name="_Toc197272636"/>
      <w:r w:rsidRPr="003A33DF">
        <w:t>3.</w:t>
      </w:r>
      <w:r>
        <w:t>4</w:t>
      </w:r>
      <w:r w:rsidRPr="003A33DF">
        <w:t xml:space="preserve"> Train </w:t>
      </w:r>
      <w:r>
        <w:t>m</w:t>
      </w:r>
      <w:r w:rsidRPr="003A33DF">
        <w:t xml:space="preserve">odel to </w:t>
      </w:r>
      <w:r>
        <w:t>c</w:t>
      </w:r>
      <w:r w:rsidRPr="003A33DF">
        <w:t xml:space="preserve">lassify </w:t>
      </w:r>
      <w:r>
        <w:t>p</w:t>
      </w:r>
      <w:r w:rsidRPr="003A33DF">
        <w:t>ointing-</w:t>
      </w:r>
      <w:r>
        <w:t>d</w:t>
      </w:r>
      <w:r w:rsidRPr="003A33DF">
        <w:t xml:space="preserve">evice </w:t>
      </w:r>
      <w:r>
        <w:t>a</w:t>
      </w:r>
      <w:r w:rsidRPr="003A33DF">
        <w:t>lignment (Stage</w:t>
      </w:r>
      <w:r>
        <w:t>-</w:t>
      </w:r>
      <w:r w:rsidRPr="003A33DF">
        <w:t>3)</w:t>
      </w:r>
      <w:bookmarkEnd w:id="116"/>
    </w:p>
    <w:p w14:paraId="358523AF" w14:textId="39F12F43" w:rsidR="00717DC2" w:rsidRDefault="00717DC2" w:rsidP="00717DC2">
      <w:pPr>
        <w:pStyle w:val="Heading3"/>
      </w:pPr>
      <w:bookmarkStart w:id="117" w:name="_Toc197272637"/>
      <w:r>
        <w:t>3.4.1. Stage-3 Model Architecture</w:t>
      </w:r>
      <w:bookmarkEnd w:id="117"/>
    </w:p>
    <w:p w14:paraId="303B704E" w14:textId="288B093E" w:rsidR="00717DC2" w:rsidRDefault="00717DC2" w:rsidP="00DB7B49">
      <w:pPr>
        <w:spacing w:line="480" w:lineRule="auto"/>
        <w:ind w:left="720" w:firstLine="720"/>
        <w:rPr>
          <w:lang w:eastAsia="ja-JP"/>
        </w:rPr>
      </w:pPr>
      <w:r>
        <w:rPr>
          <w:lang w:eastAsia="ja-JP"/>
        </w:rPr>
        <w:t xml:space="preserve">Stage-3 is designed from the ground up to classify pointing-device alignment using </w:t>
      </w:r>
      <w:r w:rsidR="007472E2">
        <w:rPr>
          <w:lang w:eastAsia="ja-JP"/>
        </w:rPr>
        <w:t>combined</w:t>
      </w:r>
      <w:r>
        <w:rPr>
          <w:lang w:eastAsia="ja-JP"/>
        </w:rPr>
        <w:t xml:space="preserve"> vectors of pointing direction and device location. This model is based on a Transformer architecture, and </w:t>
      </w:r>
      <w:r w:rsidR="00420D88">
        <w:rPr>
          <w:lang w:eastAsia="ja-JP"/>
        </w:rPr>
        <w:t xml:space="preserve">based on this model </w:t>
      </w:r>
      <w:r>
        <w:rPr>
          <w:lang w:eastAsia="ja-JP"/>
        </w:rPr>
        <w:t>we also evaluate various ML algorithms for comparative analysis (</w:t>
      </w:r>
      <w:r w:rsidR="00AD629E">
        <w:rPr>
          <w:lang w:eastAsia="ja-JP"/>
        </w:rPr>
        <w:t>refer to</w:t>
      </w:r>
      <w:r w:rsidR="009C45EF">
        <w:rPr>
          <w:lang w:eastAsia="ja-JP"/>
        </w:rPr>
        <w:t xml:space="preserve"> </w:t>
      </w:r>
      <w:r>
        <w:rPr>
          <w:lang w:eastAsia="ja-JP"/>
        </w:rPr>
        <w:t>Figure 1</w:t>
      </w:r>
      <w:r w:rsidR="006B36AE">
        <w:rPr>
          <w:lang w:eastAsia="ja-JP"/>
        </w:rPr>
        <w:t>3</w:t>
      </w:r>
      <w:r>
        <w:rPr>
          <w:lang w:eastAsia="ja-JP"/>
        </w:rPr>
        <w:t xml:space="preserve">). </w:t>
      </w:r>
    </w:p>
    <w:p w14:paraId="0A7F6E70" w14:textId="77777777" w:rsidR="009C45EF" w:rsidRPr="009238A1" w:rsidRDefault="009C45EF" w:rsidP="00DB7B49">
      <w:pPr>
        <w:spacing w:line="480" w:lineRule="auto"/>
        <w:ind w:left="720" w:firstLine="720"/>
        <w:rPr>
          <w:lang w:eastAsia="ja-JP"/>
        </w:rPr>
      </w:pPr>
    </w:p>
    <w:p w14:paraId="350A0CF9" w14:textId="77777777" w:rsidR="00814C7B" w:rsidRDefault="00717DC2" w:rsidP="00814C7B">
      <w:pPr>
        <w:keepNext/>
        <w:ind w:left="720"/>
      </w:pPr>
      <w:r>
        <w:rPr>
          <w:noProof/>
        </w:rPr>
        <w:lastRenderedPageBreak/>
        <mc:AlternateContent>
          <mc:Choice Requires="wps">
            <w:drawing>
              <wp:inline distT="0" distB="0" distL="0" distR="0" wp14:anchorId="70C9CB1F" wp14:editId="448A635E">
                <wp:extent cx="5065776" cy="2395728"/>
                <wp:effectExtent l="0" t="0" r="1905" b="5080"/>
                <wp:docPr id="41068692" name="Rectangle 41068692"/>
                <wp:cNvGraphicFramePr/>
                <a:graphic xmlns:a="http://schemas.openxmlformats.org/drawingml/2006/main">
                  <a:graphicData uri="http://schemas.microsoft.com/office/word/2010/wordprocessingShape">
                    <wps:wsp>
                      <wps:cNvSpPr/>
                      <wps:spPr>
                        <a:xfrm>
                          <a:off x="0" y="0"/>
                          <a:ext cx="5065776" cy="2395728"/>
                        </a:xfrm>
                        <a:prstGeom prst="rect">
                          <a:avLst/>
                        </a:prstGeom>
                        <a:solidFill>
                          <a:srgbClr val="FFFFFF"/>
                        </a:solidFill>
                        <a:ln>
                          <a:noFill/>
                        </a:ln>
                      </wps:spPr>
                      <wps:txbx>
                        <w:txbxContent>
                          <w:p w14:paraId="169FE19F" w14:textId="77777777" w:rsidR="00717DC2" w:rsidRDefault="00717DC2" w:rsidP="00717DC2">
                            <w:pPr>
                              <w:keepNext/>
                              <w:spacing w:after="240"/>
                              <w:jc w:val="center"/>
                              <w:textDirection w:val="btLr"/>
                            </w:pPr>
                            <w:r>
                              <w:rPr>
                                <w:noProof/>
                              </w:rPr>
                              <w:drawing>
                                <wp:inline distT="0" distB="0" distL="0" distR="0" wp14:anchorId="1952E500" wp14:editId="1C27E78D">
                                  <wp:extent cx="4879975" cy="2407920"/>
                                  <wp:effectExtent l="0" t="0" r="0" b="5080"/>
                                  <wp:docPr id="13309501" name="Picture 17"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01" name="Picture 17" descr="A diagram of a transformer encod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879975" cy="2407920"/>
                                          </a:xfrm>
                                          <a:prstGeom prst="rect">
                                            <a:avLst/>
                                          </a:prstGeom>
                                        </pic:spPr>
                                      </pic:pic>
                                    </a:graphicData>
                                  </a:graphic>
                                </wp:inline>
                              </w:drawing>
                            </w:r>
                          </w:p>
                          <w:p w14:paraId="0F826467" w14:textId="77777777" w:rsidR="00717DC2" w:rsidRDefault="00717DC2" w:rsidP="00717DC2">
                            <w:pPr>
                              <w:spacing w:after="240"/>
                              <w:jc w:val="center"/>
                              <w:textDirection w:val="btLr"/>
                              <w:rPr>
                                <w:color w:val="000000"/>
                              </w:rPr>
                            </w:pPr>
                          </w:p>
                          <w:p w14:paraId="1852892E" w14:textId="77777777" w:rsidR="00717DC2" w:rsidRDefault="00717DC2" w:rsidP="00717DC2">
                            <w:pPr>
                              <w:jc w:val="center"/>
                              <w:textDirection w:val="btLr"/>
                            </w:pPr>
                          </w:p>
                          <w:p w14:paraId="3165614F" w14:textId="77777777" w:rsidR="00717DC2" w:rsidRDefault="00717DC2" w:rsidP="00717DC2">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70C9CB1F" id="Rectangle 41068692" o:spid="_x0000_s1038" style="width:398.9pt;height:18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" stroked="f">
                <v:textbox inset="2.53958mm,1.2694mm,2.53958mm,1.2694mm">
                  <w:txbxContent>
                    <w:p w14:paraId="169FE19F" w14:textId="77777777" w:rsidR="00717DC2" w:rsidRDefault="00717DC2" w:rsidP="00717DC2">
                      <w:pPr>
                        <w:keepNext/>
                        <w:spacing w:after="240"/>
                        <w:jc w:val="center"/>
                        <w:textDirection w:val="btLr"/>
                      </w:pPr>
                      <w:r>
                        <w:rPr>
                          <w:noProof/>
                        </w:rPr>
                        <w:drawing>
                          <wp:inline distT="0" distB="0" distL="0" distR="0" wp14:anchorId="1952E500" wp14:editId="1C27E78D">
                            <wp:extent cx="4879975" cy="2407920"/>
                            <wp:effectExtent l="0" t="0" r="0" b="5080"/>
                            <wp:docPr id="13309501" name="Picture 17"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01" name="Picture 17" descr="A diagram of a transformer encod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879975" cy="2407920"/>
                                    </a:xfrm>
                                    <a:prstGeom prst="rect">
                                      <a:avLst/>
                                    </a:prstGeom>
                                  </pic:spPr>
                                </pic:pic>
                              </a:graphicData>
                            </a:graphic>
                          </wp:inline>
                        </w:drawing>
                      </w:r>
                    </w:p>
                    <w:p w14:paraId="0F826467" w14:textId="77777777" w:rsidR="00717DC2" w:rsidRDefault="00717DC2" w:rsidP="00717DC2">
                      <w:pPr>
                        <w:spacing w:after="240"/>
                        <w:jc w:val="center"/>
                        <w:textDirection w:val="btLr"/>
                        <w:rPr>
                          <w:color w:val="000000"/>
                        </w:rPr>
                      </w:pPr>
                    </w:p>
                    <w:p w14:paraId="1852892E" w14:textId="77777777" w:rsidR="00717DC2" w:rsidRDefault="00717DC2" w:rsidP="00717DC2">
                      <w:pPr>
                        <w:jc w:val="center"/>
                        <w:textDirection w:val="btLr"/>
                      </w:pPr>
                    </w:p>
                    <w:p w14:paraId="3165614F" w14:textId="77777777" w:rsidR="00717DC2" w:rsidRDefault="00717DC2" w:rsidP="00717DC2">
                      <w:pPr>
                        <w:jc w:val="center"/>
                        <w:textDirection w:val="btLr"/>
                      </w:pPr>
                    </w:p>
                  </w:txbxContent>
                </v:textbox>
                <w10:anchorlock/>
              </v:rect>
            </w:pict>
          </mc:Fallback>
        </mc:AlternateContent>
      </w:r>
    </w:p>
    <w:p w14:paraId="0C714CAD" w14:textId="0E417586" w:rsidR="00ED76CF" w:rsidRDefault="00814C7B" w:rsidP="00814C7B">
      <w:pPr>
        <w:pStyle w:val="Caption"/>
        <w:jc w:val="center"/>
      </w:pPr>
      <w:bookmarkStart w:id="118" w:name="_Toc197272721"/>
      <w:r>
        <w:t xml:space="preserve">Figure </w:t>
      </w:r>
      <w:fldSimple w:instr=" SEQ Figure \* ARABIC ">
        <w:r w:rsidR="008B7CD8">
          <w:rPr>
            <w:noProof/>
          </w:rPr>
          <w:t>13</w:t>
        </w:r>
      </w:fldSimple>
      <w:r w:rsidR="001A3601">
        <w:t>.</w:t>
      </w:r>
      <w:r>
        <w:t xml:space="preserve"> </w:t>
      </w:r>
      <w:r w:rsidRPr="00CC43FF">
        <w:t>Stage-3 Architecture</w:t>
      </w:r>
      <w:r>
        <w:t>.</w:t>
      </w:r>
      <w:bookmarkEnd w:id="118"/>
      <w:r w:rsidR="009C45EF">
        <w:br/>
      </w:r>
    </w:p>
    <w:p w14:paraId="57F8026B" w14:textId="6A9824DD" w:rsidR="009C45EF" w:rsidRPr="009C45EF" w:rsidRDefault="009C45EF" w:rsidP="009C45EF">
      <w:pPr>
        <w:ind w:left="720"/>
        <w:rPr>
          <w:lang w:eastAsia="ja-JP"/>
        </w:rPr>
      </w:pPr>
      <w:r>
        <w:rPr>
          <w:lang w:eastAsia="ja-JP"/>
        </w:rPr>
        <w:t>Figure 1</w:t>
      </w:r>
      <w:r w:rsidR="003170EC">
        <w:rPr>
          <w:lang w:eastAsia="ja-JP"/>
        </w:rPr>
        <w:t>4</w:t>
      </w:r>
      <w:r>
        <w:rPr>
          <w:lang w:eastAsia="ja-JP"/>
        </w:rPr>
        <w:t xml:space="preserve"> illustrates the Transfo</w:t>
      </w:r>
      <w:r w:rsidR="000671B5">
        <w:rPr>
          <w:lang w:eastAsia="ja-JP"/>
        </w:rPr>
        <w:t>r</w:t>
      </w:r>
      <w:r>
        <w:rPr>
          <w:lang w:eastAsia="ja-JP"/>
        </w:rPr>
        <w:t>mer-based model architecture:</w:t>
      </w:r>
    </w:p>
    <w:p w14:paraId="4C6E774F" w14:textId="77777777" w:rsidR="009C45EF" w:rsidRDefault="009C45EF" w:rsidP="009C45EF">
      <w:pPr>
        <w:ind w:left="720"/>
      </w:pPr>
      <w:r>
        <w:rPr>
          <w:rStyle w:val="Strong"/>
          <w:rFonts w:eastAsia="Calibri"/>
          <w:b w:val="0"/>
          <w:bCs w:val="0"/>
        </w:rPr>
        <w:t>1. Inputs (bottom of the diagram)</w:t>
      </w:r>
    </w:p>
    <w:p w14:paraId="44E3FC52" w14:textId="77777777" w:rsidR="009C45EF" w:rsidRDefault="009C45EF" w:rsidP="009C45EF">
      <w:pPr>
        <w:ind w:left="1440"/>
      </w:pPr>
      <w:r>
        <w:rPr>
          <w:rStyle w:val="Strong"/>
          <w:rFonts w:eastAsia="Calibri"/>
        </w:rPr>
        <w:t>Inputs:</w:t>
      </w:r>
      <w:r>
        <w:t xml:space="preserve"> Two 3D vectors:</w:t>
      </w:r>
    </w:p>
    <w:p w14:paraId="7953C1D5" w14:textId="77777777" w:rsidR="009C45EF" w:rsidRDefault="009C45EF" w:rsidP="009C45EF">
      <w:pPr>
        <w:ind w:left="1440"/>
      </w:pPr>
      <w:r>
        <w:rPr>
          <w:rStyle w:val="Strong"/>
          <w:rFonts w:eastAsia="Calibri"/>
        </w:rPr>
        <w:t>Pointing vector</w:t>
      </w:r>
      <w:r>
        <w:t xml:space="preserve"> (shape: batch, 3)</w:t>
      </w:r>
    </w:p>
    <w:p w14:paraId="1D4005BD" w14:textId="77777777" w:rsidR="009C45EF" w:rsidRDefault="009C45EF" w:rsidP="009C45EF">
      <w:pPr>
        <w:ind w:left="1440"/>
      </w:pPr>
      <w:r>
        <w:rPr>
          <w:rStyle w:val="Strong"/>
          <w:rFonts w:eastAsia="Calibri"/>
        </w:rPr>
        <w:t>Device vector</w:t>
      </w:r>
      <w:r>
        <w:t xml:space="preserve"> (shape: batch, 3)</w:t>
      </w:r>
    </w:p>
    <w:p w14:paraId="052B72E4" w14:textId="03E641A3" w:rsidR="009C45EF" w:rsidRDefault="009C45EF" w:rsidP="009C45EF">
      <w:pPr>
        <w:ind w:left="1440"/>
      </w:pPr>
      <w:r>
        <w:t>These vectors represent the direction from the user (fingertip/body center) to a target device.</w:t>
      </w:r>
    </w:p>
    <w:p w14:paraId="6EE350B1" w14:textId="77777777" w:rsidR="009C45EF" w:rsidRDefault="009C45EF" w:rsidP="009C45EF">
      <w:pPr>
        <w:ind w:left="720"/>
      </w:pPr>
      <w:r>
        <w:rPr>
          <w:rStyle w:val="Strong"/>
          <w:rFonts w:eastAsia="Calibri"/>
          <w:b w:val="0"/>
          <w:bCs w:val="0"/>
        </w:rPr>
        <w:t>2. Normalization (Nom)</w:t>
      </w:r>
    </w:p>
    <w:p w14:paraId="42CD6B93" w14:textId="34ADCCD4" w:rsidR="009C45EF" w:rsidRDefault="009C45EF" w:rsidP="009C45EF">
      <w:pPr>
        <w:ind w:left="1440"/>
      </w:pPr>
      <w:r>
        <w:t>Each input vector is normalized to unit length to remove scale effects and focus purely on direction.</w:t>
      </w:r>
    </w:p>
    <w:p w14:paraId="5DA4C57C" w14:textId="77777777" w:rsidR="009C45EF" w:rsidRDefault="009C45EF" w:rsidP="009C45EF">
      <w:pPr>
        <w:ind w:left="720"/>
      </w:pPr>
      <w:r>
        <w:rPr>
          <w:rStyle w:val="Strong"/>
          <w:rFonts w:eastAsia="Calibri"/>
          <w:b w:val="0"/>
          <w:bCs w:val="0"/>
        </w:rPr>
        <w:t>3. Embeddings</w:t>
      </w:r>
    </w:p>
    <w:p w14:paraId="15391325" w14:textId="77777777" w:rsidR="009C45EF" w:rsidRDefault="009C45EF" w:rsidP="009C45EF">
      <w:pPr>
        <w:ind w:left="1440"/>
      </w:pPr>
      <w:r>
        <w:t xml:space="preserve">Both normalized vectors are passed through an </w:t>
      </w:r>
      <w:r>
        <w:rPr>
          <w:rStyle w:val="Strong"/>
          <w:rFonts w:eastAsia="Calibri"/>
        </w:rPr>
        <w:t>embedding layer</w:t>
      </w:r>
      <w:r>
        <w:t xml:space="preserve">, converting them from 3D (x, y, z) to a </w:t>
      </w:r>
      <w:r>
        <w:rPr>
          <w:rStyle w:val="Strong"/>
          <w:rFonts w:eastAsia="Calibri"/>
        </w:rPr>
        <w:t>higher-dimensional representation (e.g., 512D)</w:t>
      </w:r>
      <w:r>
        <w:t>.</w:t>
      </w:r>
    </w:p>
    <w:p w14:paraId="49A037E6" w14:textId="77777777" w:rsidR="009C45EF" w:rsidRDefault="009C45EF" w:rsidP="009C45EF">
      <w:pPr>
        <w:ind w:left="1440"/>
      </w:pPr>
      <w:r>
        <w:lastRenderedPageBreak/>
        <w:t>Output:</w:t>
      </w:r>
    </w:p>
    <w:p w14:paraId="228D5B02" w14:textId="77777777" w:rsidR="009C45EF" w:rsidRDefault="009C45EF" w:rsidP="009C45EF">
      <w:pPr>
        <w:ind w:left="1440"/>
      </w:pPr>
      <w:r>
        <w:t>Pointing vector embedding: shape (batch, 512)</w:t>
      </w:r>
    </w:p>
    <w:p w14:paraId="4029C1DB" w14:textId="0A97BA55" w:rsidR="009C45EF" w:rsidRDefault="009C45EF" w:rsidP="009C45EF">
      <w:pPr>
        <w:ind w:left="1440"/>
      </w:pPr>
      <w:r>
        <w:t>Position vector embedding: shape (batch, 512)</w:t>
      </w:r>
    </w:p>
    <w:p w14:paraId="1CFEB91D" w14:textId="77777777" w:rsidR="009C45EF" w:rsidRDefault="009C45EF" w:rsidP="009C45EF">
      <w:pPr>
        <w:ind w:left="720"/>
      </w:pPr>
      <w:r>
        <w:rPr>
          <w:rStyle w:val="Strong"/>
          <w:rFonts w:eastAsia="Calibri"/>
          <w:b w:val="0"/>
          <w:bCs w:val="0"/>
        </w:rPr>
        <w:t>4. Stack</w:t>
      </w:r>
    </w:p>
    <w:p w14:paraId="73105D1B" w14:textId="77777777" w:rsidR="009C45EF" w:rsidRDefault="009C45EF" w:rsidP="009C45EF">
      <w:pPr>
        <w:ind w:left="1440"/>
      </w:pPr>
      <w:r>
        <w:t xml:space="preserve">These two embeddings are stacked together to create a tensor of shape </w:t>
      </w:r>
      <w:r>
        <w:rPr>
          <w:rStyle w:val="Strong"/>
          <w:rFonts w:eastAsia="Calibri"/>
        </w:rPr>
        <w:t>(2, batch, 512)</w:t>
      </w:r>
      <w:r>
        <w:t>.</w:t>
      </w:r>
    </w:p>
    <w:p w14:paraId="46F8EC4E" w14:textId="6CCBB745" w:rsidR="009C45EF" w:rsidRDefault="009C45EF" w:rsidP="009C45EF">
      <w:pPr>
        <w:ind w:left="1440"/>
      </w:pPr>
      <w:r>
        <w:t xml:space="preserve">This prepares the input for the </w:t>
      </w:r>
      <w:r>
        <w:rPr>
          <w:rStyle w:val="Strong"/>
          <w:rFonts w:eastAsia="Calibri"/>
        </w:rPr>
        <w:t>Transformer Encoder</w:t>
      </w:r>
      <w:r>
        <w:t>, which expects sequential input.</w:t>
      </w:r>
    </w:p>
    <w:p w14:paraId="568E3491" w14:textId="77777777" w:rsidR="009C45EF" w:rsidRDefault="009C45EF" w:rsidP="009C45EF">
      <w:pPr>
        <w:ind w:left="720"/>
      </w:pPr>
      <w:r>
        <w:rPr>
          <w:rStyle w:val="Strong"/>
          <w:rFonts w:eastAsia="Calibri"/>
          <w:b w:val="0"/>
          <w:bCs w:val="0"/>
        </w:rPr>
        <w:t>5. Transformer Encoder</w:t>
      </w:r>
    </w:p>
    <w:p w14:paraId="28837C6A" w14:textId="77777777" w:rsidR="009C45EF" w:rsidRDefault="009C45EF" w:rsidP="009C45EF">
      <w:pPr>
        <w:ind w:left="1440"/>
      </w:pPr>
      <w:r>
        <w:t>The stacked embeddings are fed into a Transformer encoder layer.</w:t>
      </w:r>
    </w:p>
    <w:p w14:paraId="5748AAE6" w14:textId="77777777" w:rsidR="009C45EF" w:rsidRDefault="009C45EF" w:rsidP="009C45EF">
      <w:pPr>
        <w:ind w:left="1440"/>
      </w:pPr>
      <w:r>
        <w:t>The Transformer learns contextual relationships between the pointing and device vectors.</w:t>
      </w:r>
    </w:p>
    <w:p w14:paraId="073200BA" w14:textId="6AB2430A" w:rsidR="009C45EF" w:rsidRDefault="009C45EF" w:rsidP="009C45EF">
      <w:pPr>
        <w:ind w:left="1440"/>
      </w:pPr>
      <w:r>
        <w:t xml:space="preserve">Output: </w:t>
      </w:r>
      <w:r>
        <w:rPr>
          <w:rStyle w:val="Strong"/>
          <w:rFonts w:eastAsia="Calibri"/>
        </w:rPr>
        <w:t>(2, batch, 512)</w:t>
      </w:r>
      <w:r>
        <w:t xml:space="preserve"> — one output per vector.</w:t>
      </w:r>
    </w:p>
    <w:p w14:paraId="24528DA7" w14:textId="77777777" w:rsidR="009C45EF" w:rsidRDefault="009C45EF" w:rsidP="009C45EF">
      <w:pPr>
        <w:ind w:left="720"/>
      </w:pPr>
      <w:r>
        <w:rPr>
          <w:rStyle w:val="Strong"/>
          <w:rFonts w:eastAsia="Calibri"/>
          <w:b w:val="0"/>
          <w:bCs w:val="0"/>
        </w:rPr>
        <w:t>6. Concat</w:t>
      </w:r>
    </w:p>
    <w:p w14:paraId="0E110E59" w14:textId="77777777" w:rsidR="009C45EF" w:rsidRDefault="009C45EF" w:rsidP="009C45EF">
      <w:pPr>
        <w:ind w:left="1440"/>
      </w:pPr>
      <w:r>
        <w:t xml:space="preserve">The two outputs from the Transformer are </w:t>
      </w:r>
      <w:r>
        <w:rPr>
          <w:rStyle w:val="Strong"/>
          <w:rFonts w:eastAsia="Calibri"/>
        </w:rPr>
        <w:t>concatenated</w:t>
      </w:r>
      <w:r>
        <w:t xml:space="preserve"> into a single feature vector of shape </w:t>
      </w:r>
      <w:r>
        <w:rPr>
          <w:rStyle w:val="Strong"/>
          <w:rFonts w:eastAsia="Calibri"/>
        </w:rPr>
        <w:t>(1, batch, 1024)</w:t>
      </w:r>
      <w:r>
        <w:t>.</w:t>
      </w:r>
    </w:p>
    <w:p w14:paraId="6418EC3C" w14:textId="6F719E32" w:rsidR="009C45EF" w:rsidRDefault="009C45EF" w:rsidP="009C45EF">
      <w:pPr>
        <w:ind w:left="1440"/>
      </w:pPr>
      <w:r>
        <w:t>This merges both processed representations into one vector for final classification.</w:t>
      </w:r>
    </w:p>
    <w:p w14:paraId="2B2B9CEE" w14:textId="77777777" w:rsidR="009C45EF" w:rsidRDefault="009C45EF" w:rsidP="009C45EF">
      <w:pPr>
        <w:ind w:left="720"/>
      </w:pPr>
      <w:r>
        <w:rPr>
          <w:rStyle w:val="Strong"/>
          <w:rFonts w:eastAsia="Calibri"/>
          <w:b w:val="0"/>
          <w:bCs w:val="0"/>
        </w:rPr>
        <w:t>7. Fully Connected Layer</w:t>
      </w:r>
    </w:p>
    <w:p w14:paraId="433015DA" w14:textId="77777777" w:rsidR="009C45EF" w:rsidRDefault="009C45EF" w:rsidP="009C45EF">
      <w:pPr>
        <w:ind w:left="1440"/>
      </w:pPr>
      <w:r>
        <w:t xml:space="preserve">The 1024D combined feature is passed through a </w:t>
      </w:r>
      <w:r>
        <w:rPr>
          <w:rStyle w:val="Strong"/>
          <w:rFonts w:eastAsia="Calibri"/>
        </w:rPr>
        <w:t>fully connected (dense) layer</w:t>
      </w:r>
      <w:r>
        <w:t xml:space="preserve">, producing a single </w:t>
      </w:r>
      <w:r>
        <w:rPr>
          <w:rStyle w:val="Strong"/>
          <w:rFonts w:eastAsia="Calibri"/>
        </w:rPr>
        <w:t>logit</w:t>
      </w:r>
      <w:r>
        <w:t xml:space="preserve"> value per sample (shape: 1, batch, 1).</w:t>
      </w:r>
    </w:p>
    <w:p w14:paraId="26C3194C" w14:textId="74CED048" w:rsidR="009C45EF" w:rsidRDefault="009C45EF" w:rsidP="009C45EF"/>
    <w:p w14:paraId="25AE4EEE" w14:textId="77777777" w:rsidR="009C45EF" w:rsidRDefault="009C45EF" w:rsidP="009C45EF">
      <w:pPr>
        <w:ind w:left="720"/>
      </w:pPr>
      <w:r>
        <w:rPr>
          <w:rStyle w:val="Strong"/>
          <w:rFonts w:eastAsia="Calibri"/>
          <w:b w:val="0"/>
          <w:bCs w:val="0"/>
        </w:rPr>
        <w:t>8. Sigmoid</w:t>
      </w:r>
    </w:p>
    <w:p w14:paraId="2B16BD87" w14:textId="77777777" w:rsidR="009C45EF" w:rsidRDefault="009C45EF" w:rsidP="009C45EF">
      <w:pPr>
        <w:ind w:left="1440"/>
      </w:pPr>
      <w:r>
        <w:t xml:space="preserve">A </w:t>
      </w:r>
      <w:r>
        <w:rPr>
          <w:rStyle w:val="Strong"/>
          <w:rFonts w:eastAsia="Calibri"/>
        </w:rPr>
        <w:t>sigmoid activation</w:t>
      </w:r>
      <w:r>
        <w:t xml:space="preserve"> converts the logit to a probability (range 0 to 1).</w:t>
      </w:r>
    </w:p>
    <w:p w14:paraId="00C4F652" w14:textId="00698ECE" w:rsidR="009C45EF" w:rsidRDefault="009C45EF" w:rsidP="009C45EF">
      <w:pPr>
        <w:ind w:left="1440"/>
      </w:pPr>
      <w:r>
        <w:lastRenderedPageBreak/>
        <w:t>This represents the model’s confidence that the input vectors are aligned.</w:t>
      </w:r>
    </w:p>
    <w:p w14:paraId="1F2A593E" w14:textId="77777777" w:rsidR="009C45EF" w:rsidRDefault="009C45EF" w:rsidP="009C45EF">
      <w:pPr>
        <w:ind w:left="720"/>
      </w:pPr>
      <w:r>
        <w:rPr>
          <w:rStyle w:val="Strong"/>
          <w:rFonts w:eastAsia="Calibri"/>
          <w:b w:val="0"/>
          <w:bCs w:val="0"/>
        </w:rPr>
        <w:t>9. Thresholding &amp; Output</w:t>
      </w:r>
    </w:p>
    <w:p w14:paraId="36AE74DE" w14:textId="77777777" w:rsidR="009C45EF" w:rsidRDefault="009C45EF" w:rsidP="009C45EF">
      <w:pPr>
        <w:ind w:left="1440"/>
      </w:pPr>
      <w:r>
        <w:t xml:space="preserve">If the probability is </w:t>
      </w:r>
      <w:r>
        <w:rPr>
          <w:rStyle w:val="Strong"/>
          <w:rFonts w:eastAsia="Calibri"/>
        </w:rPr>
        <w:t>≥ 0.5</w:t>
      </w:r>
      <w:r>
        <w:t xml:space="preserve">, the prediction is </w:t>
      </w:r>
      <w:r>
        <w:rPr>
          <w:rStyle w:val="Strong"/>
          <w:rFonts w:eastAsia="Calibri"/>
        </w:rPr>
        <w:t>“Aligned” (1)</w:t>
      </w:r>
      <w:r>
        <w:t>.</w:t>
      </w:r>
    </w:p>
    <w:p w14:paraId="1B06EA91" w14:textId="5BA2A7F4" w:rsidR="009C45EF" w:rsidRDefault="009C45EF" w:rsidP="009C45EF">
      <w:pPr>
        <w:ind w:left="1440"/>
      </w:pPr>
      <w:r>
        <w:t xml:space="preserve">If it’s </w:t>
      </w:r>
      <w:r>
        <w:rPr>
          <w:rStyle w:val="Strong"/>
          <w:rFonts w:eastAsia="Calibri"/>
        </w:rPr>
        <w:t>&lt; 0.5</w:t>
      </w:r>
      <w:r>
        <w:t xml:space="preserve">, the prediction is </w:t>
      </w:r>
      <w:r>
        <w:rPr>
          <w:rStyle w:val="Strong"/>
          <w:rFonts w:eastAsia="Calibri"/>
        </w:rPr>
        <w:t>“Not Aligned” (0)</w:t>
      </w:r>
      <w:r>
        <w:t>.</w:t>
      </w:r>
    </w:p>
    <w:p w14:paraId="73618487" w14:textId="5BA6954A" w:rsidR="009C45EF" w:rsidRDefault="009C45EF" w:rsidP="009C45EF">
      <w:pPr>
        <w:ind w:left="720" w:firstLine="720"/>
      </w:pPr>
      <w:r>
        <w:rPr>
          <w:rStyle w:val="Strong"/>
          <w:rFonts w:eastAsia="Calibri"/>
          <w:b w:val="0"/>
          <w:bCs w:val="0"/>
        </w:rPr>
        <w:t>Final Output:</w:t>
      </w:r>
    </w:p>
    <w:p w14:paraId="7F2636A9" w14:textId="77777777" w:rsidR="009C45EF" w:rsidRDefault="009C45EF" w:rsidP="009C45EF">
      <w:pPr>
        <w:ind w:left="1440"/>
      </w:pPr>
      <w:r>
        <w:rPr>
          <w:rStyle w:val="Strong"/>
          <w:rFonts w:eastAsia="Calibri"/>
        </w:rPr>
        <w:t>Binary classification</w:t>
      </w:r>
      <w:r>
        <w:t>:</w:t>
      </w:r>
    </w:p>
    <w:p w14:paraId="780BE8E7" w14:textId="77777777" w:rsidR="009C45EF" w:rsidRDefault="009C45EF" w:rsidP="009C45EF">
      <w:pPr>
        <w:ind w:left="1440"/>
      </w:pPr>
      <w:r>
        <w:rPr>
          <w:rStyle w:val="Strong"/>
          <w:rFonts w:eastAsia="Calibri"/>
        </w:rPr>
        <w:t>Aligned (1)</w:t>
      </w:r>
      <w:r>
        <w:t xml:space="preserve"> → the pointing and device vectors are targeting the same object.</w:t>
      </w:r>
    </w:p>
    <w:p w14:paraId="7BF2DB54" w14:textId="77777777" w:rsidR="009C45EF" w:rsidRDefault="009C45EF" w:rsidP="009C45EF">
      <w:pPr>
        <w:ind w:left="1440"/>
      </w:pPr>
      <w:r>
        <w:rPr>
          <w:rStyle w:val="Strong"/>
          <w:rFonts w:eastAsia="Calibri"/>
        </w:rPr>
        <w:t>Not Aligned (0)</w:t>
      </w:r>
      <w:r>
        <w:t xml:space="preserve"> → they are not aligned (pointing elsewhere).</w:t>
      </w:r>
    </w:p>
    <w:p w14:paraId="7038C1C4" w14:textId="77777777" w:rsidR="009C45EF" w:rsidRPr="009C45EF" w:rsidRDefault="009C45EF" w:rsidP="009C45EF"/>
    <w:p w14:paraId="4C0C79E5" w14:textId="77777777" w:rsidR="00C77FD6" w:rsidRDefault="00717DC2" w:rsidP="00C77FD6">
      <w:pPr>
        <w:keepNext/>
        <w:spacing w:line="240" w:lineRule="auto"/>
      </w:pPr>
      <w:r>
        <w:rPr>
          <w:noProof/>
        </w:rPr>
        <mc:AlternateContent>
          <mc:Choice Requires="wps">
            <w:drawing>
              <wp:inline distT="0" distB="0" distL="0" distR="0" wp14:anchorId="092A8AE3" wp14:editId="1420C439">
                <wp:extent cx="5065776" cy="3310128"/>
                <wp:effectExtent l="0" t="0" r="1905" b="5080"/>
                <wp:docPr id="1929509801" name="Rectangle 1929509801"/>
                <wp:cNvGraphicFramePr/>
                <a:graphic xmlns:a="http://schemas.openxmlformats.org/drawingml/2006/main">
                  <a:graphicData uri="http://schemas.microsoft.com/office/word/2010/wordprocessingShape">
                    <wps:wsp>
                      <wps:cNvSpPr/>
                      <wps:spPr>
                        <a:xfrm>
                          <a:off x="0" y="0"/>
                          <a:ext cx="5065776" cy="3310128"/>
                        </a:xfrm>
                        <a:prstGeom prst="rect">
                          <a:avLst/>
                        </a:prstGeom>
                        <a:solidFill>
                          <a:srgbClr val="FFFFFF"/>
                        </a:solidFill>
                        <a:ln>
                          <a:noFill/>
                        </a:ln>
                      </wps:spPr>
                      <wps:txbx>
                        <w:txbxContent>
                          <w:p w14:paraId="3D7FE5F1" w14:textId="3802D2DD" w:rsidR="00BE0F2B" w:rsidRDefault="00BE0F2B" w:rsidP="00BE0F2B">
                            <w:pPr>
                              <w:pStyle w:val="Caption"/>
                              <w:keepNext/>
                              <w:jc w:val="center"/>
                            </w:pPr>
                            <w:r>
                              <w:rPr>
                                <w:noProof/>
                              </w:rPr>
                              <w:drawing>
                                <wp:inline distT="0" distB="0" distL="0" distR="0" wp14:anchorId="2FDC37DE" wp14:editId="3AFB897D">
                                  <wp:extent cx="2788480" cy="2992966"/>
                                  <wp:effectExtent l="0" t="0" r="5715" b="4445"/>
                                  <wp:docPr id="20593272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238" name="Picture 2059327238"/>
                                          <pic:cNvPicPr/>
                                        </pic:nvPicPr>
                                        <pic:blipFill>
                                          <a:blip r:embed="rId33">
                                            <a:extLst>
                                              <a:ext uri="{28A0092B-C50C-407E-A947-70E740481C1C}">
                                                <a14:useLocalDpi xmlns:a14="http://schemas.microsoft.com/office/drawing/2010/main" val="0"/>
                                              </a:ext>
                                            </a:extLst>
                                          </a:blip>
                                          <a:stretch>
                                            <a:fillRect/>
                                          </a:stretch>
                                        </pic:blipFill>
                                        <pic:spPr>
                                          <a:xfrm>
                                            <a:off x="0" y="0"/>
                                            <a:ext cx="2789486" cy="2994046"/>
                                          </a:xfrm>
                                          <a:prstGeom prst="rect">
                                            <a:avLst/>
                                          </a:prstGeom>
                                        </pic:spPr>
                                      </pic:pic>
                                    </a:graphicData>
                                  </a:graphic>
                                </wp:inline>
                              </w:drawing>
                            </w:r>
                          </w:p>
                          <w:p w14:paraId="6EA51E46" w14:textId="6D190F6B" w:rsidR="00BE0F2B" w:rsidRDefault="00BE0F2B" w:rsidP="00BE0F2B">
                            <w:pPr>
                              <w:pStyle w:val="Caption"/>
                              <w:jc w:val="center"/>
                            </w:pPr>
                            <w:r>
                              <w:t xml:space="preserve">Figure </w:t>
                            </w:r>
                            <w:r w:rsidR="00C81ABB">
                              <w:t>13.</w:t>
                            </w:r>
                            <w:r>
                              <w:t xml:space="preserve"> Stage-3 Transformer</w:t>
                            </w:r>
                          </w:p>
                          <w:p w14:paraId="6721F82E" w14:textId="7755F772" w:rsidR="00717DC2" w:rsidRDefault="00717DC2" w:rsidP="00717DC2">
                            <w:pPr>
                              <w:pStyle w:val="Caption"/>
                              <w:jc w:val="center"/>
                            </w:pPr>
                          </w:p>
                          <w:p w14:paraId="1D3ADA4C" w14:textId="77777777" w:rsidR="00717DC2" w:rsidRDefault="00717DC2" w:rsidP="00717DC2">
                            <w:pPr>
                              <w:spacing w:after="240"/>
                              <w:jc w:val="center"/>
                              <w:textDirection w:val="btLr"/>
                              <w:rPr>
                                <w:color w:val="000000"/>
                              </w:rPr>
                            </w:pPr>
                          </w:p>
                          <w:p w14:paraId="75D56A6D" w14:textId="77777777" w:rsidR="00717DC2" w:rsidRDefault="00717DC2" w:rsidP="00717DC2">
                            <w:pPr>
                              <w:jc w:val="center"/>
                              <w:textDirection w:val="btLr"/>
                            </w:pPr>
                          </w:p>
                          <w:p w14:paraId="1760C91E" w14:textId="77777777" w:rsidR="00717DC2" w:rsidRDefault="00717DC2" w:rsidP="00717DC2">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092A8AE3" id="Rectangle 1929509801" o:spid="_x0000_s1039" style="width:398.9pt;height:26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" stroked="f">
                <v:textbox inset="2.53958mm,1.2694mm,2.53958mm,1.2694mm">
                  <w:txbxContent>
                    <w:p w14:paraId="3D7FE5F1" w14:textId="3802D2DD" w:rsidR="00BE0F2B" w:rsidRDefault="00BE0F2B" w:rsidP="00BE0F2B">
                      <w:pPr>
                        <w:pStyle w:val="Caption"/>
                        <w:keepNext/>
                        <w:jc w:val="center"/>
                      </w:pPr>
                      <w:r>
                        <w:rPr>
                          <w:noProof/>
                        </w:rPr>
                        <w:drawing>
                          <wp:inline distT="0" distB="0" distL="0" distR="0" wp14:anchorId="2FDC37DE" wp14:editId="3AFB897D">
                            <wp:extent cx="2788480" cy="2992966"/>
                            <wp:effectExtent l="0" t="0" r="5715" b="4445"/>
                            <wp:docPr id="20593272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238" name="Picture 2059327238"/>
                                    <pic:cNvPicPr/>
                                  </pic:nvPicPr>
                                  <pic:blipFill>
                                    <a:blip r:embed="rId33">
                                      <a:extLst>
                                        <a:ext uri="{28A0092B-C50C-407E-A947-70E740481C1C}">
                                          <a14:useLocalDpi xmlns:a14="http://schemas.microsoft.com/office/drawing/2010/main" val="0"/>
                                        </a:ext>
                                      </a:extLst>
                                    </a:blip>
                                    <a:stretch>
                                      <a:fillRect/>
                                    </a:stretch>
                                  </pic:blipFill>
                                  <pic:spPr>
                                    <a:xfrm>
                                      <a:off x="0" y="0"/>
                                      <a:ext cx="2789486" cy="2994046"/>
                                    </a:xfrm>
                                    <a:prstGeom prst="rect">
                                      <a:avLst/>
                                    </a:prstGeom>
                                  </pic:spPr>
                                </pic:pic>
                              </a:graphicData>
                            </a:graphic>
                          </wp:inline>
                        </w:drawing>
                      </w:r>
                    </w:p>
                    <w:p w14:paraId="6EA51E46" w14:textId="6D190F6B" w:rsidR="00BE0F2B" w:rsidRDefault="00BE0F2B" w:rsidP="00BE0F2B">
                      <w:pPr>
                        <w:pStyle w:val="Caption"/>
                        <w:jc w:val="center"/>
                      </w:pPr>
                      <w:r>
                        <w:t xml:space="preserve">Figure </w:t>
                      </w:r>
                      <w:r w:rsidR="00C81ABB">
                        <w:t>13.</w:t>
                      </w:r>
                      <w:r>
                        <w:t xml:space="preserve"> Stage-3 Transformer</w:t>
                      </w:r>
                    </w:p>
                    <w:p w14:paraId="6721F82E" w14:textId="7755F772" w:rsidR="00717DC2" w:rsidRDefault="00717DC2" w:rsidP="00717DC2">
                      <w:pPr>
                        <w:pStyle w:val="Caption"/>
                        <w:jc w:val="center"/>
                      </w:pPr>
                    </w:p>
                    <w:p w14:paraId="1D3ADA4C" w14:textId="77777777" w:rsidR="00717DC2" w:rsidRDefault="00717DC2" w:rsidP="00717DC2">
                      <w:pPr>
                        <w:spacing w:after="240"/>
                        <w:jc w:val="center"/>
                        <w:textDirection w:val="btLr"/>
                        <w:rPr>
                          <w:color w:val="000000"/>
                        </w:rPr>
                      </w:pPr>
                    </w:p>
                    <w:p w14:paraId="75D56A6D" w14:textId="77777777" w:rsidR="00717DC2" w:rsidRDefault="00717DC2" w:rsidP="00717DC2">
                      <w:pPr>
                        <w:jc w:val="center"/>
                        <w:textDirection w:val="btLr"/>
                      </w:pPr>
                    </w:p>
                    <w:p w14:paraId="1760C91E" w14:textId="77777777" w:rsidR="00717DC2" w:rsidRDefault="00717DC2" w:rsidP="00717DC2">
                      <w:pPr>
                        <w:jc w:val="center"/>
                        <w:textDirection w:val="btLr"/>
                      </w:pPr>
                    </w:p>
                  </w:txbxContent>
                </v:textbox>
                <w10:anchorlock/>
              </v:rect>
            </w:pict>
          </mc:Fallback>
        </mc:AlternateContent>
      </w:r>
    </w:p>
    <w:p w14:paraId="37561D96" w14:textId="04626119" w:rsidR="00BE0F2B" w:rsidRDefault="00C77FD6" w:rsidP="00C77FD6">
      <w:pPr>
        <w:pStyle w:val="Caption"/>
        <w:jc w:val="center"/>
      </w:pPr>
      <w:bookmarkStart w:id="119" w:name="_Toc197272722"/>
      <w:r>
        <w:t xml:space="preserve">Figure </w:t>
      </w:r>
      <w:fldSimple w:instr=" SEQ Figure \* ARABIC ">
        <w:r w:rsidR="008B7CD8">
          <w:rPr>
            <w:noProof/>
          </w:rPr>
          <w:t>14</w:t>
        </w:r>
      </w:fldSimple>
      <w:r>
        <w:t>. Transformer Architecture</w:t>
      </w:r>
      <w:bookmarkEnd w:id="119"/>
    </w:p>
    <w:p w14:paraId="742792B1" w14:textId="75ACFAE9" w:rsidR="00717DC2" w:rsidRDefault="00717DC2" w:rsidP="00717DC2">
      <w:pPr>
        <w:pStyle w:val="Heading3"/>
      </w:pPr>
      <w:bookmarkStart w:id="120" w:name="_Ref196387464"/>
      <w:bookmarkStart w:id="121" w:name="_Ref196387531"/>
      <w:bookmarkStart w:id="122" w:name="_Toc197272638"/>
      <w:r>
        <w:lastRenderedPageBreak/>
        <w:t>3.4.</w:t>
      </w:r>
      <w:r w:rsidR="00A52C40">
        <w:t>2</w:t>
      </w:r>
      <w:r>
        <w:t xml:space="preserve"> Model Training</w:t>
      </w:r>
      <w:bookmarkEnd w:id="120"/>
      <w:bookmarkEnd w:id="121"/>
      <w:bookmarkEnd w:id="122"/>
      <w:r>
        <w:t xml:space="preserve"> </w:t>
      </w:r>
    </w:p>
    <w:p w14:paraId="2D3384F7" w14:textId="53FAC0E3" w:rsidR="00717DC2" w:rsidRPr="00A20E0F" w:rsidRDefault="00717DC2" w:rsidP="00717DC2">
      <w:pPr>
        <w:spacing w:line="480" w:lineRule="auto"/>
        <w:ind w:left="720" w:firstLine="720"/>
      </w:pPr>
      <w:r>
        <w:t>The training data for the third stage was primarily derived from DeePoint, but only a specific subset of this data is needed</w:t>
      </w:r>
      <w:r w:rsidR="00CE27D7">
        <w:t xml:space="preserve"> (</w:t>
      </w:r>
      <w:r w:rsidR="00290E51">
        <w:t>refer to</w:t>
      </w:r>
      <w:r w:rsidR="003170EC">
        <w:t xml:space="preserve"> </w:t>
      </w:r>
      <w:r w:rsidR="00CE27D7">
        <w:t>Table 2)</w:t>
      </w:r>
      <w:r>
        <w:t xml:space="preserve">. This dataset includes </w:t>
      </w:r>
      <w:r w:rsidR="00CE27D7">
        <w:t>two</w:t>
      </w:r>
      <w:r>
        <w:t xml:space="preserve"> key</w:t>
      </w:r>
      <w:r w:rsidR="00617D9E">
        <w:t xml:space="preserve"> pieces of</w:t>
      </w:r>
      <w:r>
        <w:t xml:space="preserve"> information: pointing direction vectors (calculated from the DeePoint dataset), which indicate the direction of focus or interest; and </w:t>
      </w:r>
      <w:r w:rsidR="00CE27D7">
        <w:t xml:space="preserve">marker </w:t>
      </w:r>
      <w:r>
        <w:t xml:space="preserve">location </w:t>
      </w:r>
      <w:r w:rsidR="00CE27D7">
        <w:t>vectors</w:t>
      </w:r>
      <w:r>
        <w:t xml:space="preserve">, which specify the spatial </w:t>
      </w:r>
      <w:r w:rsidR="00CE27D7">
        <w:t>direction</w:t>
      </w:r>
      <w:r>
        <w:t xml:space="preserve">. Together, these elements form the core inputs necessary for effective training in the </w:t>
      </w:r>
      <w:r w:rsidR="00CE27D7">
        <w:t>third</w:t>
      </w:r>
      <w:r>
        <w:t xml:space="preserve"> stage. </w:t>
      </w:r>
    </w:p>
    <w:p w14:paraId="2C80CA87" w14:textId="0FB853FC" w:rsidR="00717DC2" w:rsidRDefault="00717DC2" w:rsidP="00717DC2">
      <w:pPr>
        <w:spacing w:before="100" w:beforeAutospacing="1" w:after="100" w:afterAutospacing="1" w:line="480" w:lineRule="auto"/>
        <w:ind w:left="720" w:firstLine="720"/>
      </w:pPr>
      <w:r w:rsidRPr="001A2A70">
        <w:t xml:space="preserve">The </w:t>
      </w:r>
      <w:r>
        <w:t>third</w:t>
      </w:r>
      <w:r>
        <w:rPr>
          <w:b/>
          <w:bCs/>
        </w:rPr>
        <w:t xml:space="preserve"> stage</w:t>
      </w:r>
      <w:r w:rsidRPr="001A2A70">
        <w:t xml:space="preserve"> transformer model </w:t>
      </w:r>
      <w:r w:rsidR="000A7C45">
        <w:t>(</w:t>
      </w:r>
      <w:r w:rsidR="00617D9E">
        <w:t>refer to</w:t>
      </w:r>
      <w:r w:rsidR="003170EC">
        <w:t xml:space="preserve"> </w:t>
      </w:r>
      <w:r w:rsidR="000A7C45">
        <w:t xml:space="preserve">Figure 13) </w:t>
      </w:r>
      <w:r w:rsidRPr="001A2A70">
        <w:t xml:space="preserve">processes spatial information </w:t>
      </w:r>
      <w:r>
        <w:t>as</w:t>
      </w:r>
      <w:r w:rsidRPr="001A2A70">
        <w:t xml:space="preserve"> </w:t>
      </w:r>
      <w:r>
        <w:t>three-dimensional</w:t>
      </w:r>
      <w:r w:rsidRPr="001A2A70">
        <w:t xml:space="preserve"> pointing vectors and normalized positional coordinates. These features are projected into a shared embedding space </w:t>
      </w:r>
      <w:r>
        <w:t>through</w:t>
      </w:r>
      <w:r w:rsidRPr="001A2A70">
        <w:t xml:space="preserve"> fully connected (dense) layers. Each dense layer </w:t>
      </w:r>
      <w:r>
        <w:t>generate</w:t>
      </w:r>
      <w:r w:rsidRPr="001A2A70">
        <w:t>s fixed-size feature vectors, facilitating their integration with the image embeddings. The projected embeddings are normalized to unit vectors</w:t>
      </w:r>
      <w:r>
        <w:t xml:space="preserve"> to ensure consistency and stability during training</w:t>
      </w:r>
      <w:r w:rsidRPr="001A2A70">
        <w:t>.</w:t>
      </w:r>
    </w:p>
    <w:p w14:paraId="63E66BDE" w14:textId="77777777" w:rsidR="00717DC2" w:rsidRPr="000641DA" w:rsidRDefault="00000000" w:rsidP="00717DC2">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p</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p</m:t>
              </m:r>
            </m:sub>
          </m:sSub>
        </m:oMath>
      </m:oMathPara>
    </w:p>
    <w:p w14:paraId="06021036" w14:textId="3A294C03" w:rsidR="00717DC2" w:rsidRDefault="003903F6" w:rsidP="00717DC2">
      <w:pPr>
        <w:spacing w:before="100" w:beforeAutospacing="1" w:after="100" w:afterAutospacing="1" w:line="480" w:lineRule="auto"/>
        <w:ind w:left="720" w:firstLine="720"/>
      </w:pPr>
      <w:r>
        <w:t xml:space="preserve">The model </w:t>
      </w:r>
      <w:r w:rsidR="00717DC2" w:rsidRPr="00792159">
        <w:t>introduces an innovative approach to feature fusion by employing a weighted combination of image, pointing vector, and position features. Three weights (α1,</w:t>
      </w:r>
      <w:r w:rsidR="00717DC2">
        <w:t xml:space="preserve"> </w:t>
      </w:r>
      <w:r w:rsidR="00717DC2" w:rsidRPr="00792159">
        <w:t>α2​)</w:t>
      </w:r>
      <w:r w:rsidR="00717DC2">
        <w:t xml:space="preserve"> - hypermeters</w:t>
      </w:r>
      <w:r w:rsidR="00717DC2" w:rsidRPr="00792159">
        <w:t xml:space="preserve"> determine the relative importance of each feature type, allowing the model to adapt dynamically to the dataset's requirements. The combined feature vector undergoes </w:t>
      </w:r>
      <w:r w:rsidR="00CF36F8" w:rsidRPr="00792159">
        <w:t>an additional</w:t>
      </w:r>
      <w:r w:rsidR="00717DC2" w:rsidRPr="00792159">
        <w:t xml:space="preserve"> dropout for </w:t>
      </w:r>
      <w:r w:rsidR="00717DC2" w:rsidRPr="00792159">
        <w:lastRenderedPageBreak/>
        <w:t>regularization and is reshaped to match the input format the subsequent transformer encoder</w:t>
      </w:r>
      <w:r w:rsidR="00717DC2">
        <w:t xml:space="preserve"> expects</w:t>
      </w:r>
      <w:r w:rsidR="00717DC2" w:rsidRPr="00792159">
        <w:t>.</w:t>
      </w:r>
      <w:r w:rsidR="00717DC2">
        <w:t xml:space="preserve"> The equations are shown as follows:</w:t>
      </w:r>
    </w:p>
    <w:p w14:paraId="18349FF7" w14:textId="77777777" w:rsidR="00717DC2" w:rsidRPr="00930063" w:rsidRDefault="00000000" w:rsidP="00717DC2">
      <w:pPr>
        <w:spacing w:before="100" w:beforeAutospacing="1" w:after="100" w:afterAutospacing="1" w:line="480" w:lineRule="auto"/>
        <w:ind w:left="1440" w:firstLine="720"/>
        <w:rPr>
          <w:rStyle w:val="mclose"/>
        </w:rPr>
      </w:pPr>
      <m:oMathPara>
        <m:oMathParaPr>
          <m:jc m:val="left"/>
        </m:oMathParaPr>
        <m:oMath>
          <m:sSub>
            <m:sSubPr>
              <m:ctrlPr>
                <w:rPr>
                  <w:rFonts w:ascii="Cambria Math" w:hAnsi="Cambria Math"/>
                </w:rPr>
              </m:ctrlPr>
            </m:sSubPr>
            <m:e>
              <m:r>
                <m:rPr>
                  <m:sty m:val="p"/>
                </m:rPr>
                <w:rPr>
                  <w:rFonts w:ascii="Cambria Math" w:hAnsi="Cambria Math"/>
                </w:rPr>
                <m:t xml:space="preserve"> z</m:t>
              </m:r>
            </m:e>
            <m:sub>
              <m:r>
                <m:rPr>
                  <m:sty m:val="p"/>
                </m:rPr>
                <w:rPr>
                  <w:rFonts w:ascii="Cambria Math" w:hAnsi="Cambria Math"/>
                </w:rPr>
                <m:t>combined</m:t>
              </m:r>
            </m:sub>
          </m:sSub>
          <m:r>
            <m:rPr>
              <m:sty m:val="p"/>
            </m:rPr>
            <w:rPr>
              <w:rFonts w:ascii="Cambria Math" w:hAnsi="Cambria Math"/>
            </w:rPr>
            <m:t xml:space="preserve">= </m:t>
          </m:r>
          <m:r>
            <m:rPr>
              <m:sty m:val="b"/>
            </m:rPr>
            <w:rPr>
              <w:rFonts w:ascii="Cambria Math" w:hAnsi="Cambria Math"/>
            </w:rPr>
            <m:t>Stack</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pointing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position</m:t>
                  </m:r>
                </m:sub>
              </m:sSub>
            </m:e>
          </m:d>
        </m:oMath>
      </m:oMathPara>
    </w:p>
    <w:p w14:paraId="35E990FC" w14:textId="77777777" w:rsidR="00717DC2" w:rsidRPr="00A20E0F" w:rsidRDefault="00000000" w:rsidP="00717DC2">
      <w:pPr>
        <w:spacing w:before="100" w:beforeAutospacing="1" w:after="100" w:afterAutospacing="1" w:line="480" w:lineRule="auto"/>
        <w:ind w:left="1440" w:firstLine="720"/>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encoded</m:t>
              </m:r>
            </m:sub>
          </m:sSub>
          <m:r>
            <m:rPr>
              <m:sty m:val="p"/>
            </m:rPr>
            <w:rPr>
              <w:rFonts w:ascii="Cambria Math" w:hAnsi="Cambria Math"/>
            </w:rPr>
            <m:t>=</m:t>
          </m:r>
          <m:r>
            <m:rPr>
              <m:nor/>
            </m:rPr>
            <w:rPr>
              <w:rFonts w:ascii="Cambria Math" w:hAnsi="Cambria Math"/>
              <w:b/>
              <w:bCs/>
            </w:rPr>
            <m:t>TransformerEncoder</m:t>
          </m:r>
          <m:d>
            <m:dPr>
              <m:ctrlPr>
                <w:rPr>
                  <w:rFonts w:ascii="Cambria Math" w:hAnsi="Cambria Math"/>
                </w:rPr>
              </m:ctrlPr>
            </m:d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combined</m:t>
                  </m:r>
                </m:sub>
              </m:sSub>
            </m:e>
          </m:d>
        </m:oMath>
      </m:oMathPara>
    </w:p>
    <w:p w14:paraId="5C6BED9C" w14:textId="38B09733" w:rsidR="00717DC2" w:rsidRDefault="00717DC2" w:rsidP="00717DC2">
      <w:pPr>
        <w:pStyle w:val="Heading4"/>
      </w:pPr>
      <w:r>
        <w:tab/>
      </w:r>
      <w:bookmarkStart w:id="123" w:name="_Toc194739569"/>
      <w:r>
        <w:t>3.</w:t>
      </w:r>
      <w:r w:rsidR="000E1BD3">
        <w:t>4</w:t>
      </w:r>
      <w:r>
        <w:t>.</w:t>
      </w:r>
      <w:r w:rsidR="00A52C40">
        <w:t>2</w:t>
      </w:r>
      <w:r>
        <w:t>.1 Transformer Encoder and Multi-head Self-attention</w:t>
      </w:r>
      <w:bookmarkEnd w:id="123"/>
    </w:p>
    <w:p w14:paraId="33876040" w14:textId="77777777" w:rsidR="00717DC2" w:rsidRPr="00535605" w:rsidRDefault="00717DC2" w:rsidP="00717DC2">
      <w:pPr>
        <w:spacing w:before="100" w:beforeAutospacing="1" w:after="100" w:afterAutospacing="1" w:line="480" w:lineRule="auto"/>
        <w:ind w:left="720" w:firstLine="360"/>
      </w:pPr>
      <w:r w:rsidRPr="00792159">
        <w:t xml:space="preserve">The transformer encoder, a </w:t>
      </w:r>
      <w:r>
        <w:t>crucial</w:t>
      </w:r>
      <w:r w:rsidRPr="00792159">
        <w:t xml:space="preserve"> </w:t>
      </w:r>
      <w:r>
        <w:t>model component</w:t>
      </w:r>
      <w:r w:rsidRPr="00792159">
        <w:t>, learns</w:t>
      </w:r>
      <w:r>
        <w:t xml:space="preserve"> the</w:t>
      </w:r>
      <w:r w:rsidRPr="00792159">
        <w:t xml:space="preserve"> contextual relationships </w:t>
      </w:r>
      <w:r>
        <w:t>among</w:t>
      </w:r>
      <w:r w:rsidRPr="00792159">
        <w:t xml:space="preserve"> the combined features. </w:t>
      </w:r>
      <w:r>
        <w:t>Th</w:t>
      </w:r>
      <w:r w:rsidRPr="00792159">
        <w:t>e encoder captures complex dependencies across feature dimensions</w:t>
      </w:r>
      <w:r>
        <w:t xml:space="preserve"> through multi-head self-attention</w:t>
      </w:r>
      <w:r w:rsidRPr="00792159">
        <w:t xml:space="preserve">, </w:t>
      </w:r>
      <w:r>
        <w:t>allow</w:t>
      </w:r>
      <w:r w:rsidRPr="00792159">
        <w:t xml:space="preserve">ing the model to </w:t>
      </w:r>
      <w:r>
        <w:t>grasp</w:t>
      </w:r>
      <w:r w:rsidRPr="00792159">
        <w:t xml:space="preserve"> nuanced interactions between visual and spatial information. </w:t>
      </w:r>
    </w:p>
    <w:p w14:paraId="6B844446" w14:textId="77777777" w:rsidR="00717DC2" w:rsidRPr="00DB3479" w:rsidRDefault="00717DC2" w:rsidP="00717DC2">
      <w:pPr>
        <w:pStyle w:val="ListParagraph"/>
        <w:numPr>
          <w:ilvl w:val="0"/>
          <w:numId w:val="13"/>
        </w:numPr>
        <w:spacing w:before="100" w:beforeAutospacing="1" w:after="100" w:afterAutospacing="1" w:line="480" w:lineRule="auto"/>
      </w:pPr>
      <m:oMath>
        <m:r>
          <m:rPr>
            <m:nor/>
          </m:rPr>
          <w:rPr>
            <w:rFonts w:ascii="Cambria Math" w:hAnsi="Cambria Math"/>
            <w:i/>
            <w:iCs/>
          </w:rPr>
          <m:t>Linear transformation:</m:t>
        </m:r>
        <m:r>
          <m:rPr>
            <m:nor/>
          </m:rPr>
          <w:rPr>
            <w:rFonts w:ascii="Cambria Math" w:hAnsi="Cambria Math"/>
          </w:rPr>
          <m:t xml:space="preserve">  </m:t>
        </m:r>
        <m:r>
          <w:rPr>
            <w:rFonts w:ascii="Cambria Math" w:hAnsi="Cambria Math"/>
          </w:rPr>
          <m:t>Q=z</m:t>
        </m:r>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m:t>
        </m:r>
        <m:r>
          <m:rPr>
            <m:sty m:val="p"/>
          </m:rPr>
          <w:rPr>
            <w:rFonts w:ascii="Cambria Math" w:hAnsi="Cambria Math"/>
          </w:rPr>
          <m:t> </m:t>
        </m:r>
        <m:r>
          <w:rPr>
            <w:rFonts w:ascii="Cambria Math" w:hAnsi="Cambria Math"/>
          </w:rPr>
          <m:t>K=z</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r>
          <m:rPr>
            <m:sty m:val="p"/>
          </m:rPr>
          <w:rPr>
            <w:rFonts w:ascii="Cambria Math" w:hAnsi="Cambria Math"/>
          </w:rPr>
          <m:t> </m:t>
        </m:r>
        <m:r>
          <w:rPr>
            <w:rFonts w:ascii="Cambria Math" w:hAnsi="Cambria Math"/>
          </w:rPr>
          <m:t>V=z</m:t>
        </m:r>
        <m:sSub>
          <m:sSubPr>
            <m:ctrlPr>
              <w:rPr>
                <w:rFonts w:ascii="Cambria Math" w:hAnsi="Cambria Math"/>
                <w:i/>
              </w:rPr>
            </m:ctrlPr>
          </m:sSubPr>
          <m:e>
            <m:r>
              <w:rPr>
                <w:rFonts w:ascii="Cambria Math" w:hAnsi="Cambria Math"/>
              </w:rPr>
              <m:t>W</m:t>
            </m:r>
          </m:e>
          <m:sub>
            <m:r>
              <w:rPr>
                <w:rFonts w:ascii="Cambria Math" w:hAnsi="Cambria Math"/>
              </w:rPr>
              <m:t>V</m:t>
            </m:r>
          </m:sub>
        </m:sSub>
      </m:oMath>
    </w:p>
    <w:p w14:paraId="4C3C2724" w14:textId="77777777" w:rsidR="00717DC2" w:rsidRPr="00DA6549" w:rsidRDefault="00717DC2" w:rsidP="00717DC2">
      <w:pPr>
        <w:pStyle w:val="ListParagraph"/>
        <w:numPr>
          <w:ilvl w:val="0"/>
          <w:numId w:val="13"/>
        </w:numPr>
        <w:spacing w:before="100" w:beforeAutospacing="1" w:after="100" w:afterAutospacing="1" w:line="480" w:lineRule="auto"/>
      </w:pPr>
      <m:oMath>
        <m:r>
          <w:rPr>
            <w:rFonts w:ascii="Cambria Math" w:hAnsi="Cambria Math"/>
          </w:rPr>
          <m:t xml:space="preserve">Multihead attention: </m:t>
        </m:r>
        <m:sSub>
          <m:sSubPr>
            <m:ctrlPr>
              <w:rPr>
                <w:rFonts w:ascii="Cambria Math" w:hAnsi="Cambria Math"/>
                <w:i/>
              </w:rPr>
            </m:ctrlPr>
          </m:sSubPr>
          <m:e>
            <m:r>
              <m:rPr>
                <m:nor/>
              </m:rPr>
              <w:rPr>
                <w:rFonts w:ascii="Cambria Math" w:hAnsi="Cambria Math"/>
              </w:rPr>
              <m:t>head</m:t>
            </m:r>
            <m:ctrlPr>
              <w:rPr>
                <w:rFonts w:ascii="Cambria Math" w:hAnsi="Cambria Math"/>
              </w:rPr>
            </m:ctrlPr>
          </m:e>
          <m:sub>
            <m:r>
              <w:rPr>
                <w:rFonts w:ascii="Cambria Math" w:hAnsi="Cambria Math"/>
              </w:rPr>
              <m:t>i</m:t>
            </m:r>
          </m:sub>
        </m:sSub>
        <m:r>
          <w:rPr>
            <w:rFonts w:ascii="Cambria Math" w:hAnsi="Cambria Math"/>
          </w:rPr>
          <m:t>=</m:t>
        </m:r>
        <m:r>
          <m:rPr>
            <m:nor/>
          </m:rPr>
          <w:rPr>
            <w:rFonts w:ascii="Cambria Math" w:hAnsi="Cambria Math"/>
          </w:rPr>
          <m:t>Attention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oMath>
    </w:p>
    <w:p w14:paraId="3AB677B4" w14:textId="77777777" w:rsidR="00717DC2" w:rsidRPr="00DA6549" w:rsidRDefault="00717DC2" w:rsidP="00717DC2">
      <w:pPr>
        <w:pStyle w:val="ListParagraph"/>
        <w:numPr>
          <w:ilvl w:val="0"/>
          <w:numId w:val="13"/>
        </w:numPr>
        <w:spacing w:before="100" w:beforeAutospacing="1" w:after="100" w:afterAutospacing="1" w:line="480" w:lineRule="auto"/>
      </w:pPr>
      <m:oMath>
        <m:r>
          <m:rPr>
            <m:nor/>
          </m:rPr>
          <w:rPr>
            <w:rFonts w:ascii="Cambria Math" w:hAnsi="Cambria Math"/>
            <w:i/>
            <w:iCs/>
          </w:rPr>
          <m:t>Softmax:</m:t>
        </m:r>
        <m:r>
          <m:rPr>
            <m:nor/>
          </m:rPr>
          <w:rPr>
            <w:rFonts w:ascii="Cambria Math" w:hAnsi="Cambria Math"/>
          </w:rPr>
          <m:t xml:space="preserve"> Attention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m:t>
        </m:r>
        <m:r>
          <m:rPr>
            <m:nor/>
          </m:rPr>
          <w:rPr>
            <w:rFonts w:ascii="Cambria Math" w:hAnsi="Cambria Math"/>
          </w:rPr>
          <m:t>softmax</m:t>
        </m:r>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T</m:t>
                    </m:r>
                  </m:sup>
                </m:sSub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k</m:t>
                        </m:r>
                      </m:sub>
                    </m:sSub>
                  </m:e>
                </m:rad>
                <m:ctrlPr>
                  <w:rPr>
                    <w:rFonts w:ascii="Cambria Math" w:hAnsi="Cambria Math"/>
                    <w:i/>
                  </w:rPr>
                </m:ctrlPr>
              </m:den>
            </m:f>
            <m:ctrlPr>
              <w:rPr>
                <w:rFonts w:ascii="Cambria Math" w:hAnsi="Cambria Math"/>
                <w:i/>
              </w:rPr>
            </m:ctrlPr>
          </m:e>
        </m:d>
        <m:sSub>
          <m:sSubPr>
            <m:ctrlPr>
              <w:rPr>
                <w:rFonts w:ascii="Cambria Math" w:hAnsi="Cambria Math"/>
                <w:i/>
              </w:rPr>
            </m:ctrlPr>
          </m:sSubPr>
          <m:e>
            <m:r>
              <w:rPr>
                <w:rFonts w:ascii="Cambria Math" w:hAnsi="Cambria Math"/>
              </w:rPr>
              <m:t>V</m:t>
            </m:r>
          </m:e>
          <m:sub>
            <m:r>
              <w:rPr>
                <w:rFonts w:ascii="Cambria Math" w:hAnsi="Cambria Math"/>
              </w:rPr>
              <m:t>i</m:t>
            </m:r>
          </m:sub>
        </m:sSub>
      </m:oMath>
    </w:p>
    <w:p w14:paraId="051B1640" w14:textId="77777777" w:rsidR="00717DC2" w:rsidRPr="00DA6549" w:rsidRDefault="00717DC2" w:rsidP="00717DC2">
      <w:pPr>
        <w:pStyle w:val="ListParagraph"/>
        <w:numPr>
          <w:ilvl w:val="0"/>
          <w:numId w:val="13"/>
        </w:numPr>
        <w:spacing w:before="100" w:beforeAutospacing="1" w:after="100" w:afterAutospacing="1" w:line="480" w:lineRule="auto"/>
      </w:pPr>
      <m:oMath>
        <m:r>
          <m:rPr>
            <m:nor/>
          </m:rPr>
          <w:rPr>
            <w:rFonts w:ascii="Cambria Math" w:hAnsi="Cambria Math"/>
            <w:i/>
            <w:iCs/>
          </w:rPr>
          <m:t>Concatenation:</m:t>
        </m:r>
        <m:r>
          <m:rPr>
            <m:nor/>
          </m:rPr>
          <w:rPr>
            <w:rFonts w:ascii="Cambria Math" w:hAnsi="Cambria Math"/>
          </w:rPr>
          <m:t xml:space="preserve"> MultiHead</m:t>
        </m:r>
        <m:d>
          <m:dPr>
            <m:ctrlPr>
              <w:rPr>
                <w:rFonts w:ascii="Cambria Math" w:hAnsi="Cambria Math"/>
                <w:i/>
              </w:rPr>
            </m:ctrlPr>
          </m:dPr>
          <m:e>
            <m:r>
              <w:rPr>
                <w:rFonts w:ascii="Cambria Math" w:hAnsi="Cambria Math"/>
              </w:rPr>
              <m:t>Q,K,V</m:t>
            </m:r>
          </m:e>
        </m:d>
        <m:r>
          <w:rPr>
            <w:rFonts w:ascii="Cambria Math" w:hAnsi="Cambria Math"/>
          </w:rPr>
          <m:t>=</m:t>
        </m:r>
        <m:r>
          <m:rPr>
            <m:nor/>
          </m:rPr>
          <w:rPr>
            <w:rFonts w:ascii="Cambria Math" w:hAnsi="Cambria Math"/>
          </w:rPr>
          <m:t>Concat</m:t>
        </m:r>
        <m:d>
          <m:dPr>
            <m:ctrlPr>
              <w:rPr>
                <w:rFonts w:ascii="Cambria Math" w:hAnsi="Cambria Math"/>
                <w:i/>
              </w:rPr>
            </m:ctrlPr>
          </m:dPr>
          <m:e>
            <m:sSub>
              <m:sSubPr>
                <m:ctrlPr>
                  <w:rPr>
                    <w:rFonts w:ascii="Cambria Math" w:hAnsi="Cambria Math"/>
                    <w:i/>
                  </w:rPr>
                </m:ctrlPr>
              </m:sSubPr>
              <m:e>
                <m:r>
                  <m:rPr>
                    <m:nor/>
                  </m:rPr>
                  <w:rPr>
                    <w:rFonts w:ascii="Cambria Math" w:hAnsi="Cambria Math"/>
                  </w:rPr>
                  <m:t>head</m:t>
                </m:r>
              </m:e>
              <m:sub>
                <m:r>
                  <w:rPr>
                    <w:rFonts w:ascii="Cambria Math" w:hAnsi="Cambria Math"/>
                  </w:rPr>
                  <m:t>1</m:t>
                </m:r>
              </m:sub>
            </m:sSub>
            <m:r>
              <w:rPr>
                <w:rFonts w:ascii="Cambria Math" w:hAnsi="Cambria Math"/>
              </w:rPr>
              <m:t>,</m:t>
            </m:r>
            <m:sSub>
              <m:sSubPr>
                <m:ctrlPr>
                  <w:rPr>
                    <w:rFonts w:ascii="Cambria Math" w:hAnsi="Cambria Math"/>
                    <w:i/>
                  </w:rPr>
                </m:ctrlPr>
              </m:sSubPr>
              <m:e>
                <m:r>
                  <m:rPr>
                    <m:nor/>
                  </m:rPr>
                  <w:rPr>
                    <w:rFonts w:ascii="Cambria Math" w:hAnsi="Cambria Math"/>
                  </w:rPr>
                  <m:t>head</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nor/>
                  </m:rPr>
                  <w:rPr>
                    <w:rFonts w:ascii="Cambria Math" w:hAnsi="Cambria Math"/>
                  </w:rPr>
                  <m:t>head</m:t>
                </m:r>
              </m:e>
              <m:sub>
                <m:r>
                  <w:rPr>
                    <w:rFonts w:ascii="Cambria Math" w:hAnsi="Cambria Math"/>
                  </w:rPr>
                  <m:t>h</m:t>
                </m:r>
              </m:sub>
            </m:sSub>
          </m:e>
        </m:d>
        <m:sSub>
          <m:sSubPr>
            <m:ctrlPr>
              <w:rPr>
                <w:rFonts w:ascii="Cambria Math" w:hAnsi="Cambria Math"/>
                <w:i/>
              </w:rPr>
            </m:ctrlPr>
          </m:sSubPr>
          <m:e>
            <m:r>
              <w:rPr>
                <w:rFonts w:ascii="Cambria Math" w:hAnsi="Cambria Math"/>
              </w:rPr>
              <m:t>W</m:t>
            </m:r>
          </m:e>
          <m:sub>
            <m:r>
              <w:rPr>
                <w:rFonts w:ascii="Cambria Math" w:hAnsi="Cambria Math"/>
              </w:rPr>
              <m:t>O</m:t>
            </m:r>
          </m:sub>
        </m:sSub>
      </m:oMath>
    </w:p>
    <w:p w14:paraId="7B315144" w14:textId="09F3DF94" w:rsidR="00717DC2" w:rsidRPr="00D62D82" w:rsidRDefault="00717DC2" w:rsidP="00717DC2">
      <w:pPr>
        <w:pStyle w:val="Heading4"/>
        <w:ind w:left="720"/>
      </w:pPr>
      <w:bookmarkStart w:id="124" w:name="_Toc194739571"/>
      <w:r>
        <w:t>3.</w:t>
      </w:r>
      <w:r w:rsidR="00214327">
        <w:t>4</w:t>
      </w:r>
      <w:r>
        <w:t>.</w:t>
      </w:r>
      <w:r w:rsidR="00A52C40">
        <w:t>2</w:t>
      </w:r>
      <w:r>
        <w:t>.2 Loss Function</w:t>
      </w:r>
      <w:bookmarkEnd w:id="124"/>
      <w:r>
        <w:t xml:space="preserve"> </w:t>
      </w:r>
    </w:p>
    <w:p w14:paraId="2E078A80" w14:textId="77777777" w:rsidR="00717DC2" w:rsidRDefault="00717DC2" w:rsidP="00717DC2">
      <w:pPr>
        <w:spacing w:line="480" w:lineRule="auto"/>
        <w:ind w:left="720" w:firstLine="720"/>
      </w:pPr>
      <w:r>
        <w:t>Two loss functions are combined during training. The first is the Binary Cross-Entropy Loss (BCELoss), which serves as a loss function for binary classification.</w:t>
      </w:r>
    </w:p>
    <w:p w14:paraId="72592072" w14:textId="77777777" w:rsidR="00717DC2" w:rsidRDefault="00717DC2" w:rsidP="00717DC2">
      <w:pPr>
        <w:spacing w:line="480" w:lineRule="auto"/>
        <w:ind w:firstLine="720"/>
      </w:pPr>
      <w:r>
        <w:t>The equation is presented as:</w:t>
      </w:r>
    </w:p>
    <w:p w14:paraId="603EAE59" w14:textId="77777777" w:rsidR="00717DC2" w:rsidRDefault="00717DC2" w:rsidP="00717DC2"/>
    <w:p w14:paraId="5FB36CC3" w14:textId="77777777" w:rsidR="00717DC2" w:rsidRPr="00046546" w:rsidRDefault="00717DC2" w:rsidP="00717DC2">
      <w:pPr>
        <w:ind w:left="1440"/>
      </w:pPr>
      <m:oMath>
        <m:r>
          <w:rPr>
            <w:rFonts w:ascii="Cambria Math" w:hAnsi="Cambria Math"/>
          </w:rPr>
          <m:t>BCE</m:t>
        </m:r>
        <m:d>
          <m:dPr>
            <m:ctrlPr>
              <w:rPr>
                <w:rFonts w:ascii="Cambria Math" w:hAnsi="Cambria Math"/>
                <w:i/>
              </w:rPr>
            </m:ctrlPr>
          </m:dPr>
          <m:e>
            <m:r>
              <w:rPr>
                <w:rFonts w:ascii="Cambria Math" w:hAnsi="Cambria Math"/>
              </w:rPr>
              <m:t>y, ȳ</m:t>
            </m:r>
          </m:e>
        </m:d>
        <m:r>
          <w:rPr>
            <w:rFonts w:ascii="Cambria Math" w:hAnsi="Cambria Math"/>
          </w:rPr>
          <m:t xml:space="preserve">= - </m:t>
        </m:r>
        <m:d>
          <m:dPr>
            <m:begChr m:val="["/>
            <m:endChr m:val="]"/>
            <m:ctrlPr>
              <w:rPr>
                <w:rFonts w:ascii="Cambria Math" w:hAnsi="Cambria Math"/>
                <w:i/>
              </w:rPr>
            </m:ctrlPr>
          </m:dPr>
          <m:e>
            <m:r>
              <w:rPr>
                <w:rFonts w:ascii="Cambria Math" w:hAnsi="Cambria Math"/>
              </w:rPr>
              <m:t xml:space="preserve"> y ·</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ȳ</m:t>
                    </m:r>
                  </m:e>
                </m:d>
              </m:e>
            </m:func>
            <m:r>
              <w:rPr>
                <w:rFonts w:ascii="Cambria Math" w:hAnsi="Cambria Math"/>
              </w:rPr>
              <m:t xml:space="preserve">+ </m:t>
            </m:r>
            <m:d>
              <m:dPr>
                <m:ctrlPr>
                  <w:rPr>
                    <w:rFonts w:ascii="Cambria Math" w:hAnsi="Cambria Math"/>
                    <w:i/>
                  </w:rPr>
                </m:ctrlPr>
              </m:dPr>
              <m:e>
                <m:r>
                  <w:rPr>
                    <w:rFonts w:ascii="Cambria Math" w:hAnsi="Cambria Math"/>
                  </w:rPr>
                  <m:t>1 - y</m:t>
                </m:r>
              </m:e>
            </m:d>
            <m: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1 - ȳ</m:t>
                    </m:r>
                  </m:e>
                </m:d>
              </m:e>
            </m:func>
          </m:e>
        </m:d>
      </m:oMath>
      <w:r>
        <w:t xml:space="preserve">  </w:t>
      </w:r>
    </w:p>
    <w:p w14:paraId="01606C48" w14:textId="77777777" w:rsidR="00717DC2" w:rsidRDefault="00717DC2" w:rsidP="00717DC2"/>
    <w:p w14:paraId="6B26A7CC" w14:textId="77777777" w:rsidR="00717DC2" w:rsidRPr="00046546" w:rsidRDefault="00717DC2" w:rsidP="00717DC2">
      <w:pPr>
        <w:spacing w:line="480" w:lineRule="auto"/>
        <w:ind w:left="720" w:firstLine="720"/>
      </w:pPr>
      <w:r>
        <w:t>The second loss function is the cosine similarity between the pointing vector and the device location vector. The equation is presented as follows:</w:t>
      </w:r>
    </w:p>
    <w:p w14:paraId="45002C4E" w14:textId="77777777" w:rsidR="00717DC2" w:rsidRDefault="00717DC2" w:rsidP="00717DC2">
      <w:pPr>
        <w:spacing w:before="100" w:beforeAutospacing="1" w:after="100" w:afterAutospacing="1" w:line="480" w:lineRule="auto"/>
        <w:ind w:left="720" w:firstLine="720"/>
      </w:pPr>
      <m:oMathPara>
        <m:oMath>
          <m:r>
            <w:rPr>
              <w:rStyle w:val="delimsizing"/>
              <w:rFonts w:ascii="Cambria Math" w:eastAsia="Calibri" w:hAnsi="Cambria Math"/>
            </w:rPr>
            <m:t>DirectioLoss=</m:t>
          </m:r>
          <m:f>
            <m:fPr>
              <m:ctrlPr>
                <w:rPr>
                  <w:rStyle w:val="delimsizing"/>
                  <w:rFonts w:ascii="Cambria Math" w:eastAsia="Calibri" w:hAnsi="Cambria Math"/>
                </w:rPr>
              </m:ctrlPr>
            </m:fPr>
            <m:num>
              <m:r>
                <w:rPr>
                  <w:rStyle w:val="delimsizing"/>
                  <w:rFonts w:ascii="Cambria Math" w:eastAsia="Calibri" w:hAnsi="Cambria Math"/>
                </w:rPr>
                <m:t>1</m:t>
              </m:r>
              <m:ctrlPr>
                <w:rPr>
                  <w:rStyle w:val="delimsizing"/>
                  <w:rFonts w:ascii="Cambria Math" w:eastAsia="Calibri" w:hAnsi="Cambria Math"/>
                  <w:i/>
                </w:rPr>
              </m:ctrlPr>
            </m:num>
            <m:den>
              <m:r>
                <w:rPr>
                  <w:rStyle w:val="delimsizing"/>
                  <w:rFonts w:ascii="Cambria Math" w:eastAsia="Calibri" w:hAnsi="Cambria Math"/>
                </w:rPr>
                <m:t>n</m:t>
              </m:r>
              <m:ctrlPr>
                <w:rPr>
                  <w:rStyle w:val="delimsizing"/>
                  <w:rFonts w:ascii="Cambria Math" w:eastAsia="Calibri" w:hAnsi="Cambria Math"/>
                  <w:i/>
                </w:rPr>
              </m:ctrlPr>
            </m:den>
          </m:f>
          <m:nary>
            <m:naryPr>
              <m:chr m:val="∑"/>
              <m:ctrlPr>
                <w:rPr>
                  <w:rStyle w:val="delimsizing"/>
                  <w:rFonts w:ascii="Cambria Math" w:eastAsia="Calibri" w:hAnsi="Cambria Math"/>
                </w:rPr>
              </m:ctrlPr>
            </m:naryPr>
            <m:sub>
              <m:r>
                <w:rPr>
                  <w:rStyle w:val="delimsizing"/>
                  <w:rFonts w:ascii="Cambria Math" w:eastAsia="Calibri" w:hAnsi="Cambria Math"/>
                </w:rPr>
                <m:t>i=1</m:t>
              </m:r>
              <m:ctrlPr>
                <w:rPr>
                  <w:rStyle w:val="delimsizing"/>
                  <w:rFonts w:ascii="Cambria Math" w:eastAsia="Calibri" w:hAnsi="Cambria Math"/>
                  <w:i/>
                </w:rPr>
              </m:ctrlPr>
            </m:sub>
            <m:sup>
              <m:r>
                <w:rPr>
                  <w:rStyle w:val="delimsizing"/>
                  <w:rFonts w:ascii="Cambria Math" w:eastAsia="Calibri" w:hAnsi="Cambria Math"/>
                </w:rPr>
                <m:t>n</m:t>
              </m:r>
              <m:ctrlPr>
                <w:rPr>
                  <w:rStyle w:val="delimsizing"/>
                  <w:rFonts w:ascii="Cambria Math" w:eastAsia="Calibri" w:hAnsi="Cambria Math"/>
                  <w:i/>
                </w:rPr>
              </m:ctrlPr>
            </m:sup>
            <m:e>
              <m:func>
                <m:funcPr>
                  <m:ctrlPr>
                    <w:rPr>
                      <w:rStyle w:val="delimsizing"/>
                      <w:rFonts w:ascii="Cambria Math" w:eastAsia="Calibri" w:hAnsi="Cambria Math"/>
                    </w:rPr>
                  </m:ctrlPr>
                </m:funcPr>
                <m:fName>
                  <m:r>
                    <m:rPr>
                      <m:sty m:val="p"/>
                    </m:rPr>
                    <w:rPr>
                      <w:rStyle w:val="delimsizing"/>
                      <w:rFonts w:ascii="Cambria Math" w:eastAsia="Calibri" w:hAnsi="Cambria Math"/>
                    </w:rPr>
                    <m:t>arccos</m:t>
                  </m:r>
                  <m:ctrlPr>
                    <w:rPr>
                      <w:rStyle w:val="delimsizing"/>
                      <w:rFonts w:ascii="Cambria Math" w:eastAsia="Calibri" w:hAnsi="Cambria Math"/>
                      <w:i/>
                    </w:rPr>
                  </m:ctrlPr>
                </m:fName>
                <m:e>
                  <m:d>
                    <m:dPr>
                      <m:ctrlPr>
                        <w:rPr>
                          <w:rStyle w:val="delimsizing"/>
                          <w:rFonts w:ascii="Cambria Math" w:eastAsia="Calibri" w:hAnsi="Cambria Math"/>
                        </w:rPr>
                      </m:ctrlPr>
                    </m:dPr>
                    <m:e>
                      <m:r>
                        <m:rPr>
                          <m:nor/>
                        </m:rPr>
                        <w:rPr>
                          <w:rStyle w:val="delimsizing"/>
                          <w:rFonts w:ascii="Cambria Math" w:eastAsia="Calibri" w:hAnsi="Cambria Math"/>
                        </w:rPr>
                        <m:t>clamp</m:t>
                      </m:r>
                      <m:d>
                        <m:dPr>
                          <m:ctrlPr>
                            <w:rPr>
                              <w:rStyle w:val="delimsizing"/>
                              <w:rFonts w:ascii="Cambria Math" w:eastAsia="Calibri" w:hAnsi="Cambria Math"/>
                            </w:rPr>
                          </m:ctrlPr>
                        </m:dPr>
                        <m:e>
                          <m:f>
                            <m:fPr>
                              <m:ctrlPr>
                                <w:rPr>
                                  <w:rStyle w:val="delimsizing"/>
                                  <w:rFonts w:ascii="Cambria Math" w:eastAsia="Calibri" w:hAnsi="Cambria Math"/>
                                </w:rPr>
                              </m:ctrlPr>
                            </m:fPr>
                            <m:num>
                              <m:sSub>
                                <m:sSubPr>
                                  <m:ctrlPr>
                                    <w:rPr>
                                      <w:rStyle w:val="delimsizing"/>
                                      <w:rFonts w:ascii="Cambria Math" w:eastAsia="Calibri" w:hAnsi="Cambria Math"/>
                                      <w:i/>
                                    </w:rPr>
                                  </m:ctrlPr>
                                </m:sSubPr>
                                <m:e>
                                  <m:r>
                                    <m:rPr>
                                      <m:sty m:val="bi"/>
                                    </m:rPr>
                                    <w:rPr>
                                      <w:rStyle w:val="delimsizing"/>
                                      <w:rFonts w:ascii="Cambria Math" w:eastAsia="Calibri" w:hAnsi="Cambria Math"/>
                                    </w:rPr>
                                    <m:t>p</m:t>
                                  </m:r>
                                  <m:ctrlPr>
                                    <w:rPr>
                                      <w:rStyle w:val="delimsizing"/>
                                      <w:rFonts w:ascii="Cambria Math" w:eastAsia="Calibri" w:hAnsi="Cambria Math"/>
                                      <w:b/>
                                      <w:i/>
                                    </w:rPr>
                                  </m:ctrlPr>
                                </m:e>
                                <m:sub>
                                  <m:r>
                                    <m:rPr>
                                      <m:sty m:val="bi"/>
                                    </m:rPr>
                                    <w:rPr>
                                      <w:rStyle w:val="delimsizing"/>
                                      <w:rFonts w:ascii="Cambria Math" w:eastAsia="Calibri" w:hAnsi="Cambria Math"/>
                                    </w:rPr>
                                    <m:t>i</m:t>
                                  </m:r>
                                </m:sub>
                              </m:sSub>
                              <m:r>
                                <m:rPr>
                                  <m:sty m:val="p"/>
                                </m:rPr>
                                <w:rPr>
                                  <w:rStyle w:val="delimsizing"/>
                                  <w:rFonts w:ascii="Cambria Math" w:eastAsia="Calibri" w:hAnsi="Cambria Math"/>
                                </w:rPr>
                                <m:t>⋅</m:t>
                              </m:r>
                              <m:sSub>
                                <m:sSubPr>
                                  <m:ctrlPr>
                                    <w:rPr>
                                      <w:rStyle w:val="delimsizing"/>
                                      <w:rFonts w:ascii="Cambria Math" w:eastAsia="Calibri" w:hAnsi="Cambria Math"/>
                                      <w:i/>
                                    </w:rPr>
                                  </m:ctrlPr>
                                </m:sSubPr>
                                <m:e>
                                  <m:r>
                                    <m:rPr>
                                      <m:sty m:val="bi"/>
                                    </m:rPr>
                                    <w:rPr>
                                      <w:rStyle w:val="delimsizing"/>
                                      <w:rFonts w:ascii="Cambria Math" w:eastAsia="Calibri" w:hAnsi="Cambria Math"/>
                                    </w:rPr>
                                    <m:t>l</m:t>
                                  </m:r>
                                  <m:ctrlPr>
                                    <w:rPr>
                                      <w:rStyle w:val="delimsizing"/>
                                      <w:rFonts w:ascii="Cambria Math" w:eastAsia="Calibri" w:hAnsi="Cambria Math"/>
                                      <w:b/>
                                      <w:i/>
                                    </w:rPr>
                                  </m:ctrlPr>
                                </m:e>
                                <m:sub>
                                  <m:r>
                                    <m:rPr>
                                      <m:sty m:val="bi"/>
                                    </m:rPr>
                                    <w:rPr>
                                      <w:rStyle w:val="delimsizing"/>
                                      <w:rFonts w:ascii="Cambria Math" w:eastAsia="Calibri" w:hAnsi="Cambria Math"/>
                                    </w:rPr>
                                    <m:t>i</m:t>
                                  </m:r>
                                </m:sub>
                              </m:sSub>
                              <m:ctrlPr>
                                <w:rPr>
                                  <w:rStyle w:val="delimsizing"/>
                                  <w:rFonts w:ascii="Cambria Math" w:eastAsia="Calibri" w:hAnsi="Cambria Math"/>
                                  <w:i/>
                                </w:rPr>
                              </m:ctrlPr>
                            </m:num>
                            <m:den>
                              <m:d>
                                <m:dPr>
                                  <m:begChr m:val="|"/>
                                  <m:endChr m:val="|"/>
                                  <m:ctrlPr>
                                    <w:rPr>
                                      <w:rStyle w:val="delimsizing"/>
                                      <w:rFonts w:ascii="Cambria Math" w:eastAsia="Calibri" w:hAnsi="Cambria Math"/>
                                      <w:i/>
                                    </w:rPr>
                                  </m:ctrlPr>
                                </m:dPr>
                                <m:e>
                                  <m:sSub>
                                    <m:sSubPr>
                                      <m:ctrlPr>
                                        <w:rPr>
                                          <w:rStyle w:val="delimsizing"/>
                                          <w:rFonts w:ascii="Cambria Math" w:eastAsia="Calibri" w:hAnsi="Cambria Math"/>
                                          <w:i/>
                                        </w:rPr>
                                      </m:ctrlPr>
                                    </m:sSubPr>
                                    <m:e>
                                      <m:r>
                                        <m:rPr>
                                          <m:sty m:val="bi"/>
                                        </m:rPr>
                                        <w:rPr>
                                          <w:rStyle w:val="delimsizing"/>
                                          <w:rFonts w:ascii="Cambria Math" w:eastAsia="Calibri" w:hAnsi="Cambria Math"/>
                                        </w:rPr>
                                        <m:t>p</m:t>
                                      </m:r>
                                      <m:ctrlPr>
                                        <w:rPr>
                                          <w:rStyle w:val="delimsizing"/>
                                          <w:rFonts w:ascii="Cambria Math" w:eastAsia="Calibri" w:hAnsi="Cambria Math"/>
                                          <w:b/>
                                          <w:i/>
                                        </w:rPr>
                                      </m:ctrlPr>
                                    </m:e>
                                    <m:sub>
                                      <m:r>
                                        <m:rPr>
                                          <m:sty m:val="bi"/>
                                        </m:rPr>
                                        <w:rPr>
                                          <w:rStyle w:val="delimsizing"/>
                                          <w:rFonts w:ascii="Cambria Math" w:eastAsia="Calibri" w:hAnsi="Cambria Math"/>
                                        </w:rPr>
                                        <m:t>i</m:t>
                                      </m:r>
                                    </m:sub>
                                  </m:sSub>
                                </m:e>
                              </m:d>
                              <m:d>
                                <m:dPr>
                                  <m:begChr m:val="|"/>
                                  <m:endChr m:val="|"/>
                                  <m:ctrlPr>
                                    <w:rPr>
                                      <w:rStyle w:val="delimsizing"/>
                                      <w:rFonts w:ascii="Cambria Math" w:eastAsia="Calibri" w:hAnsi="Cambria Math"/>
                                      <w:i/>
                                    </w:rPr>
                                  </m:ctrlPr>
                                </m:dPr>
                                <m:e>
                                  <m:sSub>
                                    <m:sSubPr>
                                      <m:ctrlPr>
                                        <w:rPr>
                                          <w:rStyle w:val="delimsizing"/>
                                          <w:rFonts w:ascii="Cambria Math" w:eastAsia="Calibri" w:hAnsi="Cambria Math"/>
                                          <w:i/>
                                        </w:rPr>
                                      </m:ctrlPr>
                                    </m:sSubPr>
                                    <m:e>
                                      <m:r>
                                        <m:rPr>
                                          <m:sty m:val="bi"/>
                                        </m:rPr>
                                        <w:rPr>
                                          <w:rStyle w:val="delimsizing"/>
                                          <w:rFonts w:ascii="Cambria Math" w:eastAsia="Calibri" w:hAnsi="Cambria Math"/>
                                        </w:rPr>
                                        <m:t>l</m:t>
                                      </m:r>
                                      <m:ctrlPr>
                                        <w:rPr>
                                          <w:rStyle w:val="delimsizing"/>
                                          <w:rFonts w:ascii="Cambria Math" w:eastAsia="Calibri" w:hAnsi="Cambria Math"/>
                                          <w:b/>
                                          <w:i/>
                                        </w:rPr>
                                      </m:ctrlPr>
                                    </m:e>
                                    <m:sub>
                                      <m:r>
                                        <m:rPr>
                                          <m:sty m:val="bi"/>
                                        </m:rPr>
                                        <w:rPr>
                                          <w:rStyle w:val="delimsizing"/>
                                          <w:rFonts w:ascii="Cambria Math" w:eastAsia="Calibri" w:hAnsi="Cambria Math"/>
                                        </w:rPr>
                                        <m:t>i</m:t>
                                      </m:r>
                                    </m:sub>
                                  </m:sSub>
                                </m:e>
                              </m:d>
                              <m:ctrlPr>
                                <w:rPr>
                                  <w:rStyle w:val="delimsizing"/>
                                  <w:rFonts w:ascii="Cambria Math" w:eastAsia="Calibri" w:hAnsi="Cambria Math"/>
                                  <w:i/>
                                </w:rPr>
                              </m:ctrlPr>
                            </m:den>
                          </m:f>
                          <m:r>
                            <w:rPr>
                              <w:rStyle w:val="delimsizing"/>
                              <w:rFonts w:ascii="Cambria Math" w:eastAsia="Calibri" w:hAnsi="Cambria Math"/>
                            </w:rPr>
                            <m:t>,-1+</m:t>
                          </m:r>
                          <m:r>
                            <m:rPr>
                              <m:sty m:val="p"/>
                            </m:rPr>
                            <w:rPr>
                              <w:rStyle w:val="delimsizing"/>
                              <w:rFonts w:ascii="Cambria Math" w:eastAsia="Calibri" w:hAnsi="Cambria Math"/>
                            </w:rPr>
                            <m:t>ϵ</m:t>
                          </m:r>
                          <m:r>
                            <w:rPr>
                              <w:rStyle w:val="delimsizing"/>
                              <w:rFonts w:ascii="Cambria Math" w:eastAsia="Calibri" w:hAnsi="Cambria Math"/>
                            </w:rPr>
                            <m:t>,1-</m:t>
                          </m:r>
                          <m:r>
                            <m:rPr>
                              <m:sty m:val="p"/>
                            </m:rPr>
                            <w:rPr>
                              <w:rStyle w:val="delimsizing"/>
                              <w:rFonts w:ascii="Cambria Math" w:eastAsia="Calibri" w:hAnsi="Cambria Math"/>
                            </w:rPr>
                            <m:t>ϵ</m:t>
                          </m:r>
                          <m:ctrlPr>
                            <w:rPr>
                              <w:rStyle w:val="delimsizing"/>
                              <w:rFonts w:ascii="Cambria Math" w:eastAsia="Calibri" w:hAnsi="Cambria Math"/>
                              <w:i/>
                            </w:rPr>
                          </m:ctrlPr>
                        </m:e>
                      </m:d>
                      <m:ctrlPr>
                        <w:rPr>
                          <w:rStyle w:val="delimsizing"/>
                          <w:rFonts w:ascii="Cambria Math" w:eastAsia="Calibri" w:hAnsi="Cambria Math"/>
                          <w:i/>
                        </w:rPr>
                      </m:ctrlPr>
                    </m:e>
                  </m:d>
                </m:e>
              </m:func>
              <m:ctrlPr>
                <w:rPr>
                  <w:rStyle w:val="delimsizing"/>
                  <w:rFonts w:ascii="Cambria Math" w:eastAsia="Calibri" w:hAnsi="Cambria Math"/>
                  <w:i/>
                </w:rPr>
              </m:ctrlPr>
            </m:e>
          </m:nary>
        </m:oMath>
      </m:oMathPara>
    </w:p>
    <w:p w14:paraId="38438797" w14:textId="74AA4C07" w:rsidR="00717DC2" w:rsidRDefault="00717DC2" w:rsidP="00A52C40">
      <w:pPr>
        <w:pStyle w:val="Heading4"/>
        <w:ind w:left="720"/>
      </w:pPr>
      <w:bookmarkStart w:id="125" w:name="_Toc194739572"/>
      <w:r>
        <w:t>3.</w:t>
      </w:r>
      <w:r w:rsidR="00A52C40">
        <w:t>4</w:t>
      </w:r>
      <w:r>
        <w:t>.</w:t>
      </w:r>
      <w:r w:rsidR="00A52C40">
        <w:t>2</w:t>
      </w:r>
      <w:r>
        <w:t>.3 Optimizer</w:t>
      </w:r>
    </w:p>
    <w:p w14:paraId="11B5834D" w14:textId="77777777" w:rsidR="00717DC2" w:rsidRDefault="00717DC2" w:rsidP="00717DC2">
      <w:pPr>
        <w:spacing w:line="480" w:lineRule="auto"/>
        <w:ind w:left="720" w:firstLine="720"/>
      </w:pPr>
      <w:r>
        <w:t>We used the Adam (Adaptive Moment Estimation) optimizer, which adjusts the learning rate individually for each parameter by using estimations of the first moment (mean) and the second moment (uncentered variance).</w:t>
      </w:r>
    </w:p>
    <w:p w14:paraId="7B7AD379" w14:textId="214A2C65" w:rsidR="00717DC2" w:rsidRDefault="00717DC2" w:rsidP="00717DC2">
      <w:pPr>
        <w:pStyle w:val="Heading4"/>
        <w:ind w:left="720"/>
      </w:pPr>
      <w:bookmarkStart w:id="126" w:name="_Toc194739570"/>
      <w:r>
        <w:t>3.</w:t>
      </w:r>
      <w:r w:rsidR="00A52C40">
        <w:t>4</w:t>
      </w:r>
      <w:r>
        <w:t>.</w:t>
      </w:r>
      <w:r w:rsidR="00A52C40">
        <w:t>2</w:t>
      </w:r>
      <w:r>
        <w:t>.4 Learning Rate Scheduler</w:t>
      </w:r>
      <w:bookmarkEnd w:id="126"/>
    </w:p>
    <w:p w14:paraId="320FB322" w14:textId="77777777" w:rsidR="00717DC2" w:rsidRPr="009157CA" w:rsidRDefault="00717DC2" w:rsidP="00717DC2">
      <w:pPr>
        <w:spacing w:before="100" w:beforeAutospacing="1" w:after="100" w:afterAutospacing="1" w:line="480" w:lineRule="auto"/>
        <w:ind w:left="720" w:firstLine="720"/>
      </w:pPr>
      <w:r>
        <w:t xml:space="preserve">The </w:t>
      </w:r>
      <w:r>
        <w:rPr>
          <w:rStyle w:val="Strong"/>
        </w:rPr>
        <w:t>ReduceLROnPlateau</w:t>
      </w:r>
      <w:r>
        <w:t xml:space="preserve"> scheduler can be applied during training. This type of learning rate scheduler is commonly used in training machine learning models to enhance the training process. Its primary purpose is to adjust the learning rate dynamically based on the model's performance throughout training. Specifically, it monitors a performance metric, such as validation loss or accuracy, and reduces the learning rate when the metric stops improving for a specified number of epochs, known as the </w:t>
      </w:r>
      <w:r>
        <w:rPr>
          <w:rStyle w:val="Strong"/>
        </w:rPr>
        <w:t>patience</w:t>
      </w:r>
      <w:r>
        <w:t xml:space="preserve"> parameter. This approach helps the model converge more effectively by utilizing a higher learning rate </w:t>
      </w:r>
      <w:r>
        <w:lastRenderedPageBreak/>
        <w:t>when improvements are frequent and switching to a lower learning rate when the training process reaches a plateau.</w:t>
      </w:r>
    </w:p>
    <w:p w14:paraId="1F57E1AA" w14:textId="61C26180" w:rsidR="00717DC2" w:rsidRPr="007A3293" w:rsidRDefault="00717DC2" w:rsidP="00717DC2">
      <w:pPr>
        <w:pStyle w:val="Heading4"/>
        <w:ind w:left="720"/>
      </w:pPr>
      <w:r>
        <w:t>3.</w:t>
      </w:r>
      <w:r w:rsidR="00A52C40">
        <w:t>4</w:t>
      </w:r>
      <w:r>
        <w:t>.</w:t>
      </w:r>
      <w:r w:rsidR="00A52C40">
        <w:t>2</w:t>
      </w:r>
      <w:r>
        <w:t>.5 Outputs</w:t>
      </w:r>
      <w:bookmarkEnd w:id="125"/>
    </w:p>
    <w:p w14:paraId="09790716" w14:textId="77777777" w:rsidR="00717DC2" w:rsidRDefault="00717DC2" w:rsidP="00717DC2">
      <w:pPr>
        <w:spacing w:before="100" w:beforeAutospacing="1" w:after="100" w:afterAutospacing="1" w:line="480" w:lineRule="auto"/>
        <w:ind w:left="720" w:firstLine="720"/>
        <w:rPr>
          <w:rStyle w:val="mord"/>
          <w:rFonts w:eastAsia="Calibri"/>
        </w:rPr>
      </w:pPr>
      <w:r w:rsidRPr="00792159">
        <w:t xml:space="preserve">The encoder’s output </w:t>
      </w:r>
      <w:r>
        <w:t>was</w:t>
      </w:r>
      <w:r w:rsidRPr="00792159">
        <w:t xml:space="preserve"> then passed to a classification head </w:t>
      </w:r>
      <w:r>
        <w:t xml:space="preserve">and </w:t>
      </w:r>
      <w:r w:rsidRPr="00792159">
        <w:t>implemented as a fully connected layer. This head produce</w:t>
      </w:r>
      <w:r>
        <w:t>d</w:t>
      </w:r>
      <w:r w:rsidRPr="00792159">
        <w:t xml:space="preserve"> logits corresponding to the predefined classes. </w:t>
      </w:r>
      <w:r>
        <w:rPr>
          <w:rStyle w:val="mord"/>
          <w:rFonts w:eastAsia="Calibri"/>
        </w:rPr>
        <w:t xml:space="preserve">The logits equation is </w:t>
      </w:r>
      <w:del w:id="127" w:author="Flora Farago" w:date="2025-05-06T22:20:00Z" w16du:dateUtc="2025-05-07T03:20:00Z">
        <w:r w:rsidDel="007C2213">
          <w:rPr>
            <w:rStyle w:val="mord"/>
            <w:rFonts w:eastAsia="Calibri"/>
          </w:rPr>
          <w:delText xml:space="preserve">shown </w:delText>
        </w:r>
      </w:del>
      <w:r>
        <w:rPr>
          <w:rStyle w:val="mord"/>
          <w:rFonts w:eastAsia="Calibri"/>
        </w:rPr>
        <w:t>as follows:</w:t>
      </w:r>
    </w:p>
    <w:p w14:paraId="03117FAF" w14:textId="77777777" w:rsidR="00717DC2" w:rsidRPr="001136B4" w:rsidRDefault="00717DC2" w:rsidP="00717DC2">
      <w:pPr>
        <w:spacing w:before="100" w:beforeAutospacing="1" w:after="100" w:afterAutospacing="1" w:line="480" w:lineRule="auto"/>
        <w:ind w:left="720" w:firstLine="720"/>
        <w:rPr>
          <w:rStyle w:val="vlist-s"/>
          <w:rFonts w:eastAsia="Calibri"/>
        </w:rPr>
      </w:pPr>
      <w:r>
        <w:rPr>
          <w:rStyle w:val="mord"/>
          <w:rFonts w:eastAsia="Calibri"/>
        </w:rPr>
        <w:t xml:space="preserve"> </w:t>
      </w:r>
      <m:oMath>
        <m:sSub>
          <m:sSubPr>
            <m:ctrlPr>
              <w:rPr>
                <w:rFonts w:ascii="Cambria Math" w:hAnsi="Cambria Math"/>
              </w:rPr>
            </m:ctrlPr>
          </m:sSubPr>
          <m:e>
            <m:r>
              <m:rPr>
                <m:nor/>
              </m:rPr>
              <w:rPr>
                <w:rFonts w:ascii="Cambria Math" w:hAnsi="Cambria Math"/>
              </w:rPr>
              <m:t>Logits</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c</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encoded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c</m:t>
            </m:r>
          </m:sub>
        </m:sSub>
      </m:oMath>
    </w:p>
    <w:p w14:paraId="515C01E3" w14:textId="77777777" w:rsidR="00717DC2" w:rsidRDefault="00717DC2" w:rsidP="00717DC2">
      <w:pPr>
        <w:spacing w:before="100" w:beforeAutospacing="1" w:after="100" w:afterAutospacing="1" w:line="480" w:lineRule="auto"/>
        <w:ind w:left="720" w:firstLine="720"/>
      </w:pPr>
      <w:r w:rsidRPr="00792159">
        <w:t xml:space="preserve">A </w:t>
      </w:r>
      <w:r>
        <w:t>Sigmoid</w:t>
      </w:r>
      <w:r w:rsidRPr="00792159">
        <w:t xml:space="preserve"> layer </w:t>
      </w:r>
      <w:r>
        <w:t>converts</w:t>
      </w:r>
      <w:r w:rsidRPr="00792159">
        <w:t xml:space="preserve"> these logits into probabilities, </w:t>
      </w:r>
      <w:r>
        <w:t>produc</w:t>
      </w:r>
      <w:r w:rsidRPr="00792159">
        <w:t>ing interpretable outputs for classification task</w:t>
      </w:r>
      <w:r>
        <w:t>s</w:t>
      </w:r>
      <w:r w:rsidRPr="00792159">
        <w:t>.</w:t>
      </w:r>
      <w:r>
        <w:t xml:space="preserve"> The equation for Sigmoid probabilities is as follows:</w:t>
      </w:r>
    </w:p>
    <w:p w14:paraId="51C14CD7" w14:textId="77777777" w:rsidR="00717DC2" w:rsidRPr="0058011D" w:rsidRDefault="00717DC2" w:rsidP="00717DC2">
      <w:pPr>
        <w:spacing w:line="480" w:lineRule="auto"/>
        <w:ind w:left="1440" w:firstLine="720"/>
      </w:pPr>
      <m:oMathPara>
        <m:oMathParaPr>
          <m:jc m:val="left"/>
        </m:oMathParaP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-x</m:t>
                      </m:r>
                    </m:sup>
                  </m:sSup>
                </m:e>
              </m:d>
            </m:den>
          </m:f>
        </m:oMath>
      </m:oMathPara>
    </w:p>
    <w:p w14:paraId="6035E87E" w14:textId="067C0030" w:rsidR="00CD6F49" w:rsidRDefault="00CD6F49" w:rsidP="00CD6F49">
      <w:pPr>
        <w:pStyle w:val="Heading4"/>
        <w:ind w:left="720"/>
      </w:pPr>
      <w:r>
        <w:t>3.4.2.6 Training</w:t>
      </w:r>
    </w:p>
    <w:p w14:paraId="3D9A70BB" w14:textId="4518B71F" w:rsidR="0058011D" w:rsidRPr="00B06839" w:rsidRDefault="0058011D" w:rsidP="00B06839">
      <w:pPr>
        <w:spacing w:line="480" w:lineRule="auto"/>
        <w:ind w:left="720" w:firstLine="720"/>
      </w:pPr>
      <w:r>
        <w:t>The models were trained on 362,561 pointing and location vector paired samples and validated on an additional 103,589 samples, with half representing well-aligned and half representing misaligned vectors. Of the total data, 362,561 vectors made up the training set; the remaining 51,794—never seen by the model—functioned as the testing set. The model was executed for 150 epochs with eight workers running in parallel, a batch size of 128, and a learning rate of 0.005. The training results are detailed in Appendix A.</w:t>
      </w:r>
    </w:p>
    <w:p w14:paraId="7FADA9BF" w14:textId="076FE443" w:rsidR="00717DC2" w:rsidRPr="00916CEB" w:rsidRDefault="00717DC2" w:rsidP="00717DC2">
      <w:pPr>
        <w:pStyle w:val="Heading4"/>
        <w:ind w:left="720"/>
      </w:pPr>
      <w:r>
        <w:lastRenderedPageBreak/>
        <w:t>3.</w:t>
      </w:r>
      <w:r w:rsidR="00A52C40">
        <w:t>4</w:t>
      </w:r>
      <w:r>
        <w:t>.</w:t>
      </w:r>
      <w:r w:rsidR="00A52C40">
        <w:t>2</w:t>
      </w:r>
      <w:r>
        <w:t>.</w:t>
      </w:r>
      <w:r w:rsidR="00CD6F49">
        <w:t>7</w:t>
      </w:r>
      <w:r>
        <w:t xml:space="preserve"> Stage-3 Summary</w:t>
      </w:r>
    </w:p>
    <w:p w14:paraId="4455F5D4" w14:textId="5DF18EAB" w:rsidR="00717DC2" w:rsidRDefault="00717DC2" w:rsidP="00717DC2">
      <w:pPr>
        <w:spacing w:line="480" w:lineRule="auto"/>
        <w:ind w:left="720" w:firstLine="720"/>
      </w:pPr>
      <w:r>
        <w:t>This architecture exemplifies a synergistic integration of spatial feature embedding and contextual modeling (transformer encoder). Its modular design</w:t>
      </w:r>
      <w:r w:rsidR="00105088">
        <w:t xml:space="preserve"> and</w:t>
      </w:r>
      <w:r>
        <w:t xml:space="preserve"> incorporation of normalization, dropout, and weighted feature fusion</w:t>
      </w:r>
      <w:r w:rsidR="00105088">
        <w:t xml:space="preserve"> ensure</w:t>
      </w:r>
      <w:r>
        <w:t xml:space="preserve"> robustness, scalability, and flexibility for </w:t>
      </w:r>
      <w:r w:rsidR="00B06839">
        <w:t>various</w:t>
      </w:r>
      <w:r>
        <w:t xml:space="preserve"> applications.</w:t>
      </w:r>
    </w:p>
    <w:p w14:paraId="683D30D9" w14:textId="7E3FEC2E" w:rsidR="00A52C40" w:rsidRDefault="00A52C40" w:rsidP="00A52C40">
      <w:pPr>
        <w:pStyle w:val="Heading2"/>
      </w:pPr>
      <w:bookmarkStart w:id="128" w:name="_Toc197272639"/>
      <w:r w:rsidRPr="00E95F70">
        <w:t>3.</w:t>
      </w:r>
      <w:r>
        <w:t>5</w:t>
      </w:r>
      <w:r w:rsidRPr="00E95F70">
        <w:t xml:space="preserve"> Evaluate </w:t>
      </w:r>
      <w:r>
        <w:t>Stage-3 model performance</w:t>
      </w:r>
      <w:bookmarkEnd w:id="128"/>
    </w:p>
    <w:p w14:paraId="402C4C6F" w14:textId="4B85F6B7" w:rsidR="00AA52F2" w:rsidRPr="00AA52F2" w:rsidRDefault="00AA52F2" w:rsidP="00AA52F2">
      <w:pPr>
        <w:spacing w:line="480" w:lineRule="auto"/>
      </w:pPr>
      <w:r>
        <w:tab/>
        <w:t>After finalizing the Stage-3 model, we benchmarked its gesture-intent classifier on a test split</w:t>
      </w:r>
      <w:r w:rsidR="00EE680D">
        <w:t xml:space="preserve"> for unseen data. We recorded</w:t>
      </w:r>
      <w:r>
        <w:t xml:space="preserve"> key metrics such as overall accuracy and F1 </w:t>
      </w:r>
      <w:r w:rsidR="00CA6491">
        <w:t xml:space="preserve">scores </w:t>
      </w:r>
      <w:r>
        <w:t>to gauge how reliably it predicts user intent in previously unseen scenarios.</w:t>
      </w:r>
    </w:p>
    <w:p w14:paraId="0F4FF2BF" w14:textId="1F98F673" w:rsidR="00A52C40" w:rsidRDefault="00A52C40" w:rsidP="00A52C40">
      <w:pPr>
        <w:pStyle w:val="Heading3"/>
      </w:pPr>
      <w:bookmarkStart w:id="129" w:name="_Toc197272640"/>
      <w:r>
        <w:t>3.5.1 Compare Performance with the Baseline Model</w:t>
      </w:r>
      <w:bookmarkEnd w:id="129"/>
    </w:p>
    <w:p w14:paraId="09203526" w14:textId="083B8B0B" w:rsidR="00A52C40" w:rsidRDefault="00A52C40" w:rsidP="00A52C40">
      <w:pPr>
        <w:spacing w:line="480" w:lineRule="auto"/>
        <w:ind w:left="720" w:firstLine="720"/>
      </w:pPr>
      <w:r>
        <w:t xml:space="preserve">Key performance metrics, such as accuracy and loss, were systematically analyzed to determine whether the </w:t>
      </w:r>
      <w:r w:rsidR="007D2AAF">
        <w:t>ML</w:t>
      </w:r>
      <w:r>
        <w:t xml:space="preserve"> model outperformed, matched, or underperformed the Stage-3 baseline under comparable test datasets and conditions.</w:t>
      </w:r>
      <w:r w:rsidR="007D2AAF">
        <w:t xml:space="preserve"> The baseline is based on geometric math computation to decide the alignment of the vectors. Specifically, the cosine similarity function is used to find the alignment mathematically, achieving around 90% accuracy with the geometry method.</w:t>
      </w:r>
    </w:p>
    <w:p w14:paraId="33A3A947" w14:textId="4E769FE6" w:rsidR="00A52C40" w:rsidRDefault="00A52C40" w:rsidP="00A52C40">
      <w:pPr>
        <w:pStyle w:val="Heading3"/>
      </w:pPr>
      <w:bookmarkStart w:id="130" w:name="_Toc197272641"/>
      <w:r>
        <w:t>3.5.2 Performance Matrix</w:t>
      </w:r>
      <w:bookmarkEnd w:id="130"/>
    </w:p>
    <w:p w14:paraId="28A1E4A8" w14:textId="77777777" w:rsidR="00A52C40" w:rsidRDefault="00A52C40"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The praxis evaluated Accuracy, Precision, Sensitivity, and F1-Score as defined below (Berman et al., 2019):</w:t>
      </w:r>
    </w:p>
    <w:p w14:paraId="65CDCF08" w14:textId="77777777" w:rsidR="00A52C40" w:rsidRDefault="00A52C40"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Accuracy: Accuracy is the ratio of the correct predictions of True Positive</w:t>
      </w:r>
    </w:p>
    <w:p w14:paraId="238C431E" w14:textId="6B9ADEFA" w:rsidR="00A52C40" w:rsidRDefault="00A52C40"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rPr>
          <w:color w:val="000000"/>
        </w:rPr>
      </w:pPr>
      <w:r>
        <w:rPr>
          <w:color w:val="000000"/>
        </w:rPr>
        <w:lastRenderedPageBreak/>
        <w:t xml:space="preserve">(TP) and the True Negatives (TN) of attacks against the total number of </w:t>
      </w:r>
      <w:del w:id="131" w:author="David Tung (Woven by Toyota, Inc.)" w:date="2025-05-09T08:56:00Z" w16du:dateUtc="2025-05-09T15:56:00Z">
        <w:r w:rsidDel="000C65A7">
          <w:rPr>
            <w:color w:val="000000"/>
          </w:rPr>
          <w:delText>test</w:delText>
        </w:r>
      </w:del>
      <w:ins w:id="132" w:author="David Tung (Woven by Toyota, Inc.)" w:date="2025-05-09T08:56:00Z" w16du:dateUtc="2025-05-09T15:56:00Z">
        <w:r w:rsidR="000C65A7">
          <w:rPr>
            <w:color w:val="000000"/>
          </w:rPr>
          <w:t>test</w:t>
        </w:r>
      </w:ins>
      <w:del w:id="133" w:author="Flora Farago" w:date="2025-05-06T22:21:00Z" w16du:dateUtc="2025-05-07T03:21:00Z">
        <w:r w:rsidDel="001B3910">
          <w:rPr>
            <w:color w:val="000000"/>
          </w:rPr>
          <w:delText>s</w:delText>
        </w:r>
      </w:del>
      <w:r>
        <w:rPr>
          <w:color w:val="000000"/>
        </w:rPr>
        <w:t xml:space="preserve"> cases:</w:t>
      </w:r>
    </w:p>
    <w:p w14:paraId="56F7AE3D" w14:textId="1E0A9534" w:rsidR="00A52C40" w:rsidRPr="00900771" w:rsidRDefault="008333B8"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i/>
          <w:iCs/>
          <w:color w:val="000000"/>
        </w:rPr>
      </w:pPr>
      <w:r>
        <w:rPr>
          <w:i/>
          <w:iCs/>
          <w:color w:val="000000"/>
        </w:rPr>
        <w:tab/>
      </w:r>
      <w:r w:rsidR="00A52C40" w:rsidRPr="00900771">
        <w:rPr>
          <w:i/>
          <w:iCs/>
          <w:color w:val="000000"/>
        </w:rPr>
        <w:t>Accuracy = TP + TN / (TP + TN + FN + FP)</w:t>
      </w:r>
    </w:p>
    <w:p w14:paraId="76E439EA" w14:textId="77777777" w:rsidR="00A52C40" w:rsidRDefault="00A52C40"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Precision: Precision measures the accuracy of positive predictions (FP =</w:t>
      </w:r>
    </w:p>
    <w:p w14:paraId="2C8ECB75" w14:textId="77777777" w:rsidR="00A52C40" w:rsidRDefault="00A52C40"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False Positive):</w:t>
      </w:r>
    </w:p>
    <w:p w14:paraId="7D200E4F" w14:textId="64A30F61" w:rsidR="00A52C40" w:rsidRPr="00900771" w:rsidRDefault="008333B8"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i/>
          <w:iCs/>
          <w:color w:val="000000"/>
        </w:rPr>
      </w:pPr>
      <w:r>
        <w:rPr>
          <w:i/>
          <w:iCs/>
          <w:color w:val="000000"/>
        </w:rPr>
        <w:tab/>
      </w:r>
      <w:r w:rsidR="00A52C40" w:rsidRPr="00900771">
        <w:rPr>
          <w:i/>
          <w:iCs/>
          <w:color w:val="000000"/>
        </w:rPr>
        <w:t>Precision = TP / (TP + FP)</w:t>
      </w:r>
    </w:p>
    <w:p w14:paraId="51D1DF7D" w14:textId="77777777" w:rsidR="00A52C40" w:rsidRDefault="00A52C40"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Recall/Sensitivity: Sensitivity measures the ability for the algorithm to</w:t>
      </w:r>
    </w:p>
    <w:p w14:paraId="7B77A2BC" w14:textId="77777777" w:rsidR="00A52C40" w:rsidRDefault="00A52C40"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determine the TP correctly:</w:t>
      </w:r>
    </w:p>
    <w:p w14:paraId="37AB0ED1" w14:textId="5E91E4FD" w:rsidR="00A52C40" w:rsidRPr="00900771" w:rsidRDefault="008333B8"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i/>
          <w:iCs/>
          <w:color w:val="000000"/>
        </w:rPr>
      </w:pPr>
      <w:r>
        <w:rPr>
          <w:i/>
          <w:iCs/>
          <w:color w:val="000000"/>
        </w:rPr>
        <w:tab/>
      </w:r>
      <w:r w:rsidR="00A52C40" w:rsidRPr="00900771">
        <w:rPr>
          <w:i/>
          <w:iCs/>
          <w:color w:val="000000"/>
        </w:rPr>
        <w:t>Recall/Sensitivity = TP/ (TP + FN)</w:t>
      </w:r>
    </w:p>
    <w:p w14:paraId="38643FF8" w14:textId="77777777" w:rsidR="00A52C40" w:rsidRDefault="00A52C40"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F1-Score: F1-Score measures the ML model’s accuracy. It combines the</w:t>
      </w:r>
    </w:p>
    <w:p w14:paraId="78F6D0FA" w14:textId="77777777" w:rsidR="00A52C40" w:rsidRDefault="00A52C40" w:rsidP="00A52C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720" w:firstLine="562"/>
        <w:rPr>
          <w:color w:val="000000"/>
        </w:rPr>
      </w:pPr>
      <w:r>
        <w:rPr>
          <w:color w:val="000000"/>
        </w:rPr>
        <w:t>precision and recall scores of a model:</w:t>
      </w:r>
    </w:p>
    <w:p w14:paraId="34B393E3" w14:textId="22F06B6F" w:rsidR="00A52C40" w:rsidRPr="003E52B3" w:rsidRDefault="00A52C40" w:rsidP="008333B8">
      <w:pPr>
        <w:spacing w:line="480" w:lineRule="auto"/>
        <w:ind w:left="720" w:firstLine="720"/>
        <w:rPr>
          <w:i/>
          <w:iCs/>
        </w:rPr>
      </w:pPr>
      <w:r w:rsidRPr="00900771">
        <w:rPr>
          <w:i/>
          <w:iCs/>
          <w:color w:val="000000"/>
        </w:rPr>
        <w:t>F1-score = 2* Precision * Recall / (Precision + Recall)</w:t>
      </w:r>
    </w:p>
    <w:p w14:paraId="30C4A028" w14:textId="35632AAB" w:rsidR="00717DC2" w:rsidRPr="009C025A" w:rsidRDefault="00717DC2" w:rsidP="00717DC2">
      <w:pPr>
        <w:pStyle w:val="Heading2"/>
      </w:pPr>
      <w:bookmarkStart w:id="134" w:name="_Toc197272642"/>
      <w:r w:rsidRPr="00E95F70">
        <w:t>3.</w:t>
      </w:r>
      <w:r w:rsidR="00A52C40">
        <w:t>6</w:t>
      </w:r>
      <w:r w:rsidRPr="00E95F70">
        <w:t xml:space="preserve"> Evaluate </w:t>
      </w:r>
      <w:r>
        <w:t xml:space="preserve">how gaze direction impacts </w:t>
      </w:r>
      <w:r w:rsidR="006D5D64">
        <w:t xml:space="preserve">Stage-3 </w:t>
      </w:r>
      <w:r>
        <w:t>accuracy</w:t>
      </w:r>
      <w:bookmarkEnd w:id="134"/>
    </w:p>
    <w:p w14:paraId="0240E5B8" w14:textId="0A834E50" w:rsidR="00717DC2" w:rsidRDefault="00717DC2" w:rsidP="00717DC2">
      <w:pPr>
        <w:pStyle w:val="Heading3"/>
      </w:pPr>
      <w:bookmarkStart w:id="135" w:name="_Toc197272643"/>
      <w:r>
        <w:t>3.</w:t>
      </w:r>
      <w:r w:rsidR="00A52C40">
        <w:t>6</w:t>
      </w:r>
      <w:r>
        <w:t>.1 Incorporate the gaze direction feature in Stage-3</w:t>
      </w:r>
      <w:bookmarkEnd w:id="135"/>
    </w:p>
    <w:p w14:paraId="7999B3B0" w14:textId="120AB0E6" w:rsidR="00717DC2" w:rsidRPr="00114237" w:rsidRDefault="00717DC2" w:rsidP="003E52B3">
      <w:pPr>
        <w:spacing w:line="480" w:lineRule="auto"/>
        <w:ind w:left="720" w:firstLine="720"/>
      </w:pPr>
      <w:r>
        <w:t>In Stage-3, we evaluate</w:t>
      </w:r>
      <w:ins w:id="136" w:author="Flora Farago" w:date="2025-05-06T22:22:00Z" w16du:dateUtc="2025-05-07T03:22:00Z">
        <w:r w:rsidR="00EF4BCE">
          <w:t>d</w:t>
        </w:r>
      </w:ins>
      <w:r>
        <w:t xml:space="preserve"> the alignment between the pointing vector and the location vector to assess whether a person is aiming at a device. The question arises: will incorporating gaze direction as a third input improve the accuracy? To answer this question, we add</w:t>
      </w:r>
      <w:ins w:id="137" w:author="Flora Farago" w:date="2025-05-06T22:22:00Z" w16du:dateUtc="2025-05-07T03:22:00Z">
        <w:r w:rsidR="00EF4BCE">
          <w:t>ed</w:t>
        </w:r>
      </w:ins>
      <w:r>
        <w:t xml:space="preserve"> gaze direction as the third input to Stage-3 model and evaluate the performance.</w:t>
      </w:r>
    </w:p>
    <w:p w14:paraId="188F61F9" w14:textId="586A843D" w:rsidR="00717DC2" w:rsidRDefault="00717DC2" w:rsidP="00717DC2">
      <w:pPr>
        <w:pStyle w:val="Heading3"/>
      </w:pPr>
      <w:bookmarkStart w:id="138" w:name="_Toc197272644"/>
      <w:r>
        <w:lastRenderedPageBreak/>
        <w:t>3.</w:t>
      </w:r>
      <w:r w:rsidR="00DE6E15">
        <w:t>6</w:t>
      </w:r>
      <w:r>
        <w:t>.2 Modify the model inputs to include the gaze direction feature</w:t>
      </w:r>
      <w:bookmarkEnd w:id="138"/>
    </w:p>
    <w:p w14:paraId="4FAE4AD3" w14:textId="64F5724D" w:rsidR="00717DC2" w:rsidRDefault="00717DC2" w:rsidP="00717DC2">
      <w:pPr>
        <w:spacing w:line="480" w:lineRule="auto"/>
        <w:ind w:left="720" w:firstLine="720"/>
      </w:pPr>
      <w:r>
        <w:t xml:space="preserve">To further improve the performance of the existing Stage-3 model, gaze direction </w:t>
      </w:r>
      <w:ins w:id="139" w:author="Flora Farago" w:date="2025-05-06T22:22:00Z" w16du:dateUtc="2025-05-07T03:22:00Z">
        <w:r w:rsidR="00202BD4">
          <w:t>wa</w:t>
        </w:r>
      </w:ins>
      <w:del w:id="140" w:author="Flora Farago" w:date="2025-05-06T22:22:00Z" w16du:dateUtc="2025-05-07T03:22:00Z">
        <w:r w:rsidDel="00202BD4">
          <w:delText>i</w:delText>
        </w:r>
      </w:del>
      <w:r>
        <w:t>s incorporated into the input before being fed into the transformer encoder, resulting in the following combined embeddings:</w:t>
      </w:r>
    </w:p>
    <w:p w14:paraId="6C79516C" w14:textId="43A53B36" w:rsidR="00717DC2" w:rsidRDefault="00717DC2" w:rsidP="00717DC2">
      <w:pPr>
        <w:pStyle w:val="Heading3"/>
      </w:pPr>
      <w:bookmarkStart w:id="141" w:name="_Toc197272645"/>
      <w:r>
        <w:t>3.</w:t>
      </w:r>
      <w:r w:rsidR="00DE6E15">
        <w:t>6</w:t>
      </w:r>
      <w:r>
        <w:t>.3 Re-Train Stage-3</w:t>
      </w:r>
      <w:bookmarkEnd w:id="141"/>
    </w:p>
    <w:p w14:paraId="05359519" w14:textId="543F5008" w:rsidR="00717DC2" w:rsidRDefault="00717DC2" w:rsidP="00717DC2">
      <w:pPr>
        <w:spacing w:line="480" w:lineRule="auto"/>
        <w:ind w:left="720" w:firstLine="720"/>
      </w:pPr>
      <w:r>
        <w:t xml:space="preserve">After the gaze direction loss function was added to the </w:t>
      </w:r>
      <w:r w:rsidR="00040453">
        <w:t>Stage-3</w:t>
      </w:r>
      <w:r>
        <w:t xml:space="preserve"> model, we retrained it using</w:t>
      </w:r>
      <w:r w:rsidRPr="00D70434">
        <w:t xml:space="preserve"> </w:t>
      </w:r>
      <w:r>
        <w:t xml:space="preserve">the </w:t>
      </w:r>
      <w:r w:rsidR="00040453">
        <w:t>Stage-3</w:t>
      </w:r>
      <w:r w:rsidRPr="00D70434">
        <w:t xml:space="preserve"> training data</w:t>
      </w:r>
      <w:r>
        <w:t>set described in earlier sections to evaluate its performance.</w:t>
      </w:r>
      <w:r w:rsidRPr="00B037DE">
        <w:tab/>
      </w:r>
    </w:p>
    <w:p w14:paraId="73A5931B" w14:textId="385122A4" w:rsidR="00717DC2" w:rsidRDefault="00717DC2" w:rsidP="00717DC2">
      <w:pPr>
        <w:pStyle w:val="Heading2"/>
      </w:pPr>
      <w:bookmarkStart w:id="142" w:name="_Toc197272646"/>
      <w:r>
        <w:t>3.</w:t>
      </w:r>
      <w:r w:rsidR="00B125E8">
        <w:t>7</w:t>
      </w:r>
      <w:r>
        <w:t xml:space="preserve"> Assess the impact of model choice on Stage-3 outcomes</w:t>
      </w:r>
      <w:bookmarkEnd w:id="142"/>
      <w:r>
        <w:t xml:space="preserve"> </w:t>
      </w:r>
    </w:p>
    <w:p w14:paraId="32096766" w14:textId="035A9268" w:rsidR="00717DC2" w:rsidRDefault="00717DC2" w:rsidP="00717DC2">
      <w:pPr>
        <w:pStyle w:val="Heading3"/>
      </w:pPr>
      <w:bookmarkStart w:id="143" w:name="_Toc197272647"/>
      <w:r>
        <w:t>3.</w:t>
      </w:r>
      <w:r w:rsidR="00B125E8">
        <w:t>7</w:t>
      </w:r>
      <w:r>
        <w:t>.1 Setup system</w:t>
      </w:r>
      <w:bookmarkEnd w:id="143"/>
    </w:p>
    <w:p w14:paraId="2DD07FCF" w14:textId="77777777" w:rsidR="00717DC2" w:rsidRDefault="00717DC2" w:rsidP="00717DC2">
      <w:pPr>
        <w:spacing w:line="480" w:lineRule="auto"/>
        <w:ind w:left="720" w:firstLine="720"/>
      </w:pPr>
      <w:r>
        <w:t>Set</w:t>
      </w:r>
      <w:r w:rsidRPr="00D70434">
        <w:t xml:space="preserve"> </w:t>
      </w:r>
      <w:r>
        <w:t>up</w:t>
      </w:r>
      <w:r w:rsidRPr="00D70434">
        <w:t xml:space="preserve"> the AWS cloud </w:t>
      </w:r>
      <w:r>
        <w:t>to</w:t>
      </w:r>
      <w:r w:rsidRPr="00D70434">
        <w:t xml:space="preserve"> </w:t>
      </w:r>
      <w:r>
        <w:t>measure the improv</w:t>
      </w:r>
      <w:r w:rsidRPr="00D70434">
        <w:t>e</w:t>
      </w:r>
      <w:r>
        <w:t>ments of the</w:t>
      </w:r>
      <w:r w:rsidRPr="00D70434">
        <w:t xml:space="preserve"> </w:t>
      </w:r>
      <w:r>
        <w:t>fine-tuned</w:t>
      </w:r>
      <w:r w:rsidRPr="00D70434">
        <w:t xml:space="preserve"> DeePoint model</w:t>
      </w:r>
      <w:r>
        <w:t>, which</w:t>
      </w:r>
      <w:r w:rsidRPr="00D70434">
        <w:t xml:space="preserve"> in</w:t>
      </w:r>
      <w:r>
        <w:t>teg</w:t>
      </w:r>
      <w:r w:rsidRPr="00D70434">
        <w:t>rat</w:t>
      </w:r>
      <w:r>
        <w:t>es</w:t>
      </w:r>
      <w:r w:rsidRPr="00D70434">
        <w:t xml:space="preserve"> gaze direction loss with </w:t>
      </w:r>
      <w:r>
        <w:t xml:space="preserve">the </w:t>
      </w:r>
      <w:r w:rsidRPr="00D70434">
        <w:t>DeePoint training data</w:t>
      </w:r>
      <w:r>
        <w:t>set described in earlier sections.</w:t>
      </w:r>
      <w:r>
        <w:tab/>
      </w:r>
    </w:p>
    <w:p w14:paraId="33FFC1B6" w14:textId="2B4B5795" w:rsidR="00ED0E32" w:rsidRDefault="00ED0E32" w:rsidP="00ED0E32">
      <w:pPr>
        <w:pStyle w:val="Heading3"/>
        <w:ind w:firstLine="0"/>
      </w:pPr>
      <w:r>
        <w:tab/>
      </w:r>
      <w:bookmarkStart w:id="144" w:name="_Toc197272648"/>
      <w:r>
        <w:t>3.7.2 Implement MLP model for Stage-3</w:t>
      </w:r>
      <w:bookmarkEnd w:id="144"/>
    </w:p>
    <w:p w14:paraId="327D4CA2" w14:textId="5D0EB83E" w:rsidR="00ED0E32" w:rsidRPr="00ED0E32" w:rsidRDefault="00ED0E32" w:rsidP="00ED0E32">
      <w:pPr>
        <w:spacing w:line="480" w:lineRule="auto"/>
        <w:ind w:left="720" w:firstLine="720"/>
        <w:rPr>
          <w:lang w:eastAsia="ja-JP"/>
        </w:rPr>
      </w:pPr>
      <w:r>
        <w:t>For Stage-3 of the pipeline, we have replaced the original Transformer with a multilayer perceptron (MLP) architecture. All interface points—the feature tensor that enters the block, the prediction vector that leaves it, and every associated tensor shape—remain</w:t>
      </w:r>
      <w:ins w:id="145" w:author="Flora Farago" w:date="2025-05-06T22:23:00Z" w16du:dateUtc="2025-05-07T03:23:00Z">
        <w:r w:rsidR="00E543D8">
          <w:t>ed</w:t>
        </w:r>
      </w:ins>
      <w:r>
        <w:t xml:space="preserve"> exactly the same, so the new module c</w:t>
      </w:r>
      <w:r w:rsidR="00E543D8">
        <w:t>ould</w:t>
      </w:r>
      <w:r>
        <w:t xml:space="preserve"> drop straight into existing training and inference code without any wiring changes. We also preserved the entire hyperparameter set (learning rate, </w:t>
      </w:r>
      <w:r>
        <w:lastRenderedPageBreak/>
        <w:t>optimizer, batch size, number of training epochs, and the loss-function configuration) to isolate the effect of the architectural swap itself. This design lets us perform a clean, apples-to-apples comparison between the Transformer and the MLP, highlighting performance differences that stem purely from model capacity and inductive biases rather than from confounding factors such as data preprocessing, output interpretation, or training-schedule tweaks.</w:t>
      </w:r>
      <w:r>
        <w:rPr>
          <w:lang w:eastAsia="ja-JP"/>
        </w:rPr>
        <w:tab/>
      </w:r>
    </w:p>
    <w:p w14:paraId="32C3F42D" w14:textId="537EE85E" w:rsidR="00717DC2" w:rsidRDefault="00717DC2" w:rsidP="00717DC2">
      <w:pPr>
        <w:pStyle w:val="Heading3"/>
      </w:pPr>
      <w:bookmarkStart w:id="146" w:name="_Toc197272649"/>
      <w:r>
        <w:t>3.</w:t>
      </w:r>
      <w:r w:rsidR="00B125E8">
        <w:t>7</w:t>
      </w:r>
      <w:r>
        <w:t>.</w:t>
      </w:r>
      <w:r w:rsidR="00ED0E32">
        <w:t>3</w:t>
      </w:r>
      <w:r>
        <w:t xml:space="preserve"> Run Experiment with MLP Model Architecture</w:t>
      </w:r>
      <w:bookmarkEnd w:id="146"/>
    </w:p>
    <w:p w14:paraId="4A115969" w14:textId="6FBF1A92" w:rsidR="00717DC2" w:rsidRDefault="00717DC2" w:rsidP="00B125E8">
      <w:pPr>
        <w:spacing w:line="480" w:lineRule="auto"/>
        <w:ind w:left="720" w:firstLine="720"/>
      </w:pPr>
      <w:r>
        <w:t>Conduct an experiment using the MLP-based Stage-3 model enhanced without gaze functionality. The experiment should specifically focus on evaluating the effectiveness of incorporating the MLP model. Use the DeePoint testing dataset to assess the model's performance under this configuration and compare it with the Stage-3 baseline performance.</w:t>
      </w:r>
      <w:r>
        <w:tab/>
      </w:r>
    </w:p>
    <w:p w14:paraId="5B8DD87A" w14:textId="47DA41F9" w:rsidR="00B125E8" w:rsidRDefault="00B125E8" w:rsidP="00BE787C">
      <w:pPr>
        <w:pStyle w:val="Heading2"/>
      </w:pPr>
      <w:bookmarkStart w:id="147" w:name="_Toc197272650"/>
      <w:r>
        <w:t>3.8 Setup and configure Stage-1 and Stage-2</w:t>
      </w:r>
      <w:bookmarkEnd w:id="147"/>
    </w:p>
    <w:p w14:paraId="4B7514DE" w14:textId="28E00D95" w:rsidR="00F04833" w:rsidRPr="00F04833" w:rsidRDefault="00F04833" w:rsidP="00F04833">
      <w:pPr>
        <w:spacing w:line="480" w:lineRule="auto"/>
        <w:ind w:firstLine="720"/>
      </w:pPr>
      <w:r>
        <w:t xml:space="preserve">Stage-1 and Stage-2 were treated as fixed, pre-trained components. We loaded their published checkpoints, froze their weights, and fed their outputs directly into our pipeline without any additional fine-tuning. This approach not only eliminated the </w:t>
      </w:r>
      <w:r w:rsidR="0044391D">
        <w:t>computer</w:t>
      </w:r>
      <w:r>
        <w:t xml:space="preserve"> cost and time required to retrain those stages but also ensured that any performance differences we observe originate</w:t>
      </w:r>
      <w:ins w:id="148" w:author="Flora Farago" w:date="2025-05-06T22:24:00Z" w16du:dateUtc="2025-05-07T03:24:00Z">
        <w:r w:rsidR="00E731FE">
          <w:t>d</w:t>
        </w:r>
      </w:ins>
      <w:r>
        <w:t xml:space="preserve"> solely from the Stage-3 architecture swap rather than from upstream variability.</w:t>
      </w:r>
    </w:p>
    <w:p w14:paraId="1BA3EF8D" w14:textId="79AB22FE" w:rsidR="00BE787C" w:rsidRDefault="00BE787C" w:rsidP="008114E6">
      <w:pPr>
        <w:pStyle w:val="Heading3"/>
      </w:pPr>
      <w:bookmarkStart w:id="149" w:name="_Toc197272651"/>
      <w:r w:rsidRPr="00B264A8">
        <w:lastRenderedPageBreak/>
        <w:t>3.</w:t>
      </w:r>
      <w:r w:rsidR="00B125E8">
        <w:t>8.1</w:t>
      </w:r>
      <w:r w:rsidRPr="00B264A8">
        <w:t xml:space="preserve"> </w:t>
      </w:r>
      <w:r w:rsidR="00153178" w:rsidRPr="00B264A8">
        <w:t>Perform p</w:t>
      </w:r>
      <w:r w:rsidRPr="00B264A8">
        <w:t xml:space="preserve">ointing </w:t>
      </w:r>
      <w:r w:rsidR="00153178" w:rsidRPr="00B264A8">
        <w:t>d</w:t>
      </w:r>
      <w:r w:rsidRPr="00B264A8">
        <w:t xml:space="preserve">irection </w:t>
      </w:r>
      <w:r w:rsidR="00153178" w:rsidRPr="00B264A8">
        <w:t>e</w:t>
      </w:r>
      <w:r w:rsidRPr="00B264A8">
        <w:t>stimation (Stage</w:t>
      </w:r>
      <w:r w:rsidR="00153178" w:rsidRPr="00B264A8">
        <w:t>-</w:t>
      </w:r>
      <w:r w:rsidRPr="00B264A8">
        <w:t>1</w:t>
      </w:r>
      <w:r w:rsidR="002E2139">
        <w:t>)</w:t>
      </w:r>
      <w:bookmarkEnd w:id="149"/>
    </w:p>
    <w:p w14:paraId="619FB5FD" w14:textId="1513667F" w:rsidR="009E17DF" w:rsidRPr="009E17DF" w:rsidRDefault="006C16E5" w:rsidP="008114E6">
      <w:pPr>
        <w:spacing w:line="480" w:lineRule="auto"/>
        <w:ind w:left="720" w:firstLine="720"/>
      </w:pPr>
      <w:r>
        <w:rPr>
          <w:lang w:eastAsia="ja-JP"/>
        </w:rPr>
        <w:t xml:space="preserve">Stage-1 is powered by the DeePoint </w:t>
      </w:r>
      <w:r w:rsidR="002E2139">
        <w:rPr>
          <w:lang w:eastAsia="ja-JP"/>
        </w:rPr>
        <w:t>m</w:t>
      </w:r>
      <w:r>
        <w:rPr>
          <w:lang w:eastAsia="ja-JP"/>
        </w:rPr>
        <w:t>odel</w:t>
      </w:r>
      <w:r w:rsidR="009E17DF">
        <w:rPr>
          <w:lang w:eastAsia="ja-JP"/>
        </w:rPr>
        <w:t xml:space="preserve"> </w:t>
      </w:r>
      <w:r w:rsidR="009E17DF" w:rsidRPr="00875B5F">
        <w:t>(Nakamura 2023)</w:t>
      </w:r>
      <w:r w:rsidR="007F5B1A">
        <w:t>, intr</w:t>
      </w:r>
      <w:r>
        <w:rPr>
          <w:lang w:eastAsia="ja-JP"/>
        </w:rPr>
        <w:t>oduced in the 2023 DeePoint paper</w:t>
      </w:r>
      <w:r w:rsidR="009E17DF">
        <w:rPr>
          <w:lang w:eastAsia="ja-JP"/>
        </w:rPr>
        <w:t>.</w:t>
      </w:r>
      <w:r>
        <w:rPr>
          <w:lang w:eastAsia="ja-JP"/>
        </w:rPr>
        <w:t xml:space="preserve"> </w:t>
      </w:r>
      <w:r w:rsidR="00405820">
        <w:rPr>
          <w:lang w:eastAsia="ja-JP"/>
        </w:rPr>
        <w:t>Th</w:t>
      </w:r>
      <w:r w:rsidR="00B764EE">
        <w:rPr>
          <w:lang w:eastAsia="ja-JP"/>
        </w:rPr>
        <w:t>is</w:t>
      </w:r>
      <w:r w:rsidR="00405820">
        <w:rPr>
          <w:lang w:eastAsia="ja-JP"/>
        </w:rPr>
        <w:t xml:space="preserve"> model </w:t>
      </w:r>
      <w:r w:rsidR="00B764EE">
        <w:rPr>
          <w:lang w:eastAsia="ja-JP"/>
        </w:rPr>
        <w:t>utilize</w:t>
      </w:r>
      <w:r w:rsidR="007F5B1A">
        <w:rPr>
          <w:lang w:eastAsia="ja-JP"/>
        </w:rPr>
        <w:t>s</w:t>
      </w:r>
      <w:r w:rsidR="00405820">
        <w:rPr>
          <w:lang w:eastAsia="ja-JP"/>
        </w:rPr>
        <w:t xml:space="preserve"> a transformer-based network to </w:t>
      </w:r>
      <w:r w:rsidR="007F5B1A">
        <w:rPr>
          <w:lang w:eastAsia="ja-JP"/>
        </w:rPr>
        <w:t>determine</w:t>
      </w:r>
      <w:r w:rsidR="00405820">
        <w:rPr>
          <w:lang w:eastAsia="ja-JP"/>
        </w:rPr>
        <w:t xml:space="preserve"> the pointing direction by tracking the user’s body, hand</w:t>
      </w:r>
      <w:r w:rsidR="007F5B1A">
        <w:rPr>
          <w:lang w:eastAsia="ja-JP"/>
        </w:rPr>
        <w:t>,</w:t>
      </w:r>
      <w:r w:rsidR="00405820">
        <w:rPr>
          <w:lang w:eastAsia="ja-JP"/>
        </w:rPr>
        <w:t xml:space="preserve"> and finger poses</w:t>
      </w:r>
      <w:r w:rsidR="004D1202">
        <w:rPr>
          <w:lang w:eastAsia="ja-JP"/>
        </w:rPr>
        <w:t xml:space="preserve"> from the video input</w:t>
      </w:r>
      <w:r w:rsidR="00405820">
        <w:rPr>
          <w:lang w:eastAsia="ja-JP"/>
        </w:rPr>
        <w:t>. It estimates a high-fidelity 3D pointing vector along with a confidence score. DeePoint is integrated into Stage-1 without any modification</w:t>
      </w:r>
      <w:r w:rsidR="004D1202">
        <w:rPr>
          <w:lang w:eastAsia="ja-JP"/>
        </w:rPr>
        <w:t>s</w:t>
      </w:r>
      <w:r w:rsidR="00405820">
        <w:rPr>
          <w:lang w:eastAsia="ja-JP"/>
        </w:rPr>
        <w:t xml:space="preserve"> or fine-tuning.</w:t>
      </w:r>
    </w:p>
    <w:p w14:paraId="6CD5FA05" w14:textId="539DBC3B" w:rsidR="009E17DF" w:rsidRPr="009E17DF" w:rsidRDefault="00BE787C" w:rsidP="00AD260F">
      <w:pPr>
        <w:pStyle w:val="Heading3"/>
      </w:pPr>
      <w:bookmarkStart w:id="150" w:name="_Toc197272652"/>
      <w:r>
        <w:t>3.</w:t>
      </w:r>
      <w:r w:rsidR="008114E6">
        <w:t>8</w:t>
      </w:r>
      <w:r>
        <w:t>.</w:t>
      </w:r>
      <w:r w:rsidR="008114E6">
        <w:t>2</w:t>
      </w:r>
      <w:r>
        <w:t xml:space="preserve"> </w:t>
      </w:r>
      <w:r w:rsidR="009E17DF">
        <w:t>Stage</w:t>
      </w:r>
      <w:r w:rsidR="008B0D38">
        <w:t>-</w:t>
      </w:r>
      <w:r w:rsidR="009E17DF">
        <w:t>1 Architecture</w:t>
      </w:r>
      <w:bookmarkEnd w:id="150"/>
    </w:p>
    <w:p w14:paraId="41D8E5CE" w14:textId="77777777" w:rsidR="006C21B5" w:rsidRDefault="009E17DF" w:rsidP="006C21B5">
      <w:pPr>
        <w:keepNext/>
        <w:spacing w:line="240" w:lineRule="auto"/>
        <w:ind w:left="720"/>
      </w:pPr>
      <w:r>
        <w:rPr>
          <w:noProof/>
        </w:rPr>
        <mc:AlternateContent>
          <mc:Choice Requires="wps">
            <w:drawing>
              <wp:inline distT="0" distB="0" distL="0" distR="0" wp14:anchorId="181A18BC" wp14:editId="605AF319">
                <wp:extent cx="5065776" cy="1618488"/>
                <wp:effectExtent l="0" t="0" r="1905" b="0"/>
                <wp:docPr id="365329876" name="Rectangle 365329876"/>
                <wp:cNvGraphicFramePr/>
                <a:graphic xmlns:a="http://schemas.openxmlformats.org/drawingml/2006/main">
                  <a:graphicData uri="http://schemas.microsoft.com/office/word/2010/wordprocessingShape">
                    <wps:wsp>
                      <wps:cNvSpPr/>
                      <wps:spPr>
                        <a:xfrm>
                          <a:off x="0" y="0"/>
                          <a:ext cx="5065776" cy="1618488"/>
                        </a:xfrm>
                        <a:prstGeom prst="rect">
                          <a:avLst/>
                        </a:prstGeom>
                        <a:solidFill>
                          <a:srgbClr val="FFFFFF"/>
                        </a:solidFill>
                        <a:ln>
                          <a:noFill/>
                        </a:ln>
                      </wps:spPr>
                      <wps:txbx>
                        <w:txbxContent>
                          <w:p w14:paraId="3ED363A8" w14:textId="32C0FFD1" w:rsidR="00570394" w:rsidRDefault="005479AF" w:rsidP="00570394">
                            <w:pPr>
                              <w:keepNext/>
                              <w:spacing w:after="240"/>
                              <w:jc w:val="center"/>
                              <w:textDirection w:val="btLr"/>
                            </w:pPr>
                            <w:r>
                              <w:rPr>
                                <w:noProof/>
                              </w:rPr>
                              <w:drawing>
                                <wp:inline distT="0" distB="0" distL="0" distR="0" wp14:anchorId="3122C34D" wp14:editId="06C5300D">
                                  <wp:extent cx="4846848" cy="1387475"/>
                                  <wp:effectExtent l="0" t="0" r="5080" b="0"/>
                                  <wp:docPr id="1595427928" name="Picture 16"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7928" name="Picture 16" descr="A diagram of a transformer encod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846848" cy="1387475"/>
                                          </a:xfrm>
                                          <a:prstGeom prst="rect">
                                            <a:avLst/>
                                          </a:prstGeom>
                                        </pic:spPr>
                                      </pic:pic>
                                    </a:graphicData>
                                  </a:graphic>
                                </wp:inline>
                              </w:drawing>
                            </w:r>
                          </w:p>
                          <w:p w14:paraId="4EA2EEA9" w14:textId="673AC4E2" w:rsidR="00570394" w:rsidRDefault="00570394" w:rsidP="00570394">
                            <w:pPr>
                              <w:pStyle w:val="Caption"/>
                              <w:jc w:val="center"/>
                            </w:pPr>
                            <w:r>
                              <w:t>Figure</w:t>
                            </w:r>
                            <w:r w:rsidR="00CD4BC3">
                              <w:t xml:space="preserve"> </w:t>
                            </w:r>
                            <w:r w:rsidR="00EF6EBA">
                              <w:t>1</w:t>
                            </w:r>
                            <w:r w:rsidR="00567697">
                              <w:t>4</w:t>
                            </w:r>
                            <w:r w:rsidR="00EF6EBA">
                              <w:t>.</w:t>
                            </w:r>
                            <w:r>
                              <w:t xml:space="preserve"> </w:t>
                            </w:r>
                          </w:p>
                          <w:p w14:paraId="0A9CD23F" w14:textId="1C45DA46" w:rsidR="00931EFC" w:rsidRDefault="00931EFC" w:rsidP="009E17DF">
                            <w:pPr>
                              <w:spacing w:after="240"/>
                              <w:jc w:val="center"/>
                              <w:textDirection w:val="btLr"/>
                              <w:rPr>
                                <w:color w:val="000000"/>
                              </w:rPr>
                            </w:pPr>
                          </w:p>
                          <w:p w14:paraId="2663A8C1" w14:textId="77777777" w:rsidR="009E17DF" w:rsidRDefault="009E17DF" w:rsidP="009E17DF">
                            <w:pPr>
                              <w:jc w:val="center"/>
                              <w:textDirection w:val="btLr"/>
                            </w:pPr>
                          </w:p>
                          <w:p w14:paraId="584DCAE1" w14:textId="77777777" w:rsidR="009E17DF" w:rsidRDefault="009E17DF" w:rsidP="009E17DF">
                            <w:pPr>
                              <w:jc w:val="center"/>
                              <w:textDirection w:val="btLr"/>
                            </w:pPr>
                          </w:p>
                        </w:txbxContent>
                      </wps:txbx>
                      <wps:bodyPr spcFirstLastPara="1" wrap="square" lIns="91425" tIns="45700" rIns="91425" bIns="45700" anchor="t" anchorCtr="0" upright="1">
                        <a:noAutofit/>
                      </wps:bodyPr>
                    </wps:wsp>
                  </a:graphicData>
                </a:graphic>
              </wp:inline>
            </w:drawing>
          </mc:Choice>
          <mc:Fallback>
            <w:pict>
              <v:rect w14:anchorId="181A18BC" id="Rectangle 365329876" o:spid="_x0000_s1040" style="width:398.9pt;height:12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" stroked="f">
                <v:textbox inset="2.53958mm,1.2694mm,2.53958mm,1.2694mm">
                  <w:txbxContent>
                    <w:p w14:paraId="3ED363A8" w14:textId="32C0FFD1" w:rsidR="00570394" w:rsidRDefault="005479AF" w:rsidP="00570394">
                      <w:pPr>
                        <w:keepNext/>
                        <w:spacing w:after="240"/>
                        <w:jc w:val="center"/>
                        <w:textDirection w:val="btLr"/>
                      </w:pPr>
                      <w:r>
                        <w:rPr>
                          <w:noProof/>
                        </w:rPr>
                        <w:drawing>
                          <wp:inline distT="0" distB="0" distL="0" distR="0" wp14:anchorId="3122C34D" wp14:editId="06C5300D">
                            <wp:extent cx="4846848" cy="1387475"/>
                            <wp:effectExtent l="0" t="0" r="5080" b="0"/>
                            <wp:docPr id="1595427928" name="Picture 16" descr="A diagram of a transformer en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7928" name="Picture 16" descr="A diagram of a transformer encod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846848" cy="1387475"/>
                                    </a:xfrm>
                                    <a:prstGeom prst="rect">
                                      <a:avLst/>
                                    </a:prstGeom>
                                  </pic:spPr>
                                </pic:pic>
                              </a:graphicData>
                            </a:graphic>
                          </wp:inline>
                        </w:drawing>
                      </w:r>
                    </w:p>
                    <w:p w14:paraId="4EA2EEA9" w14:textId="673AC4E2" w:rsidR="00570394" w:rsidRDefault="00570394" w:rsidP="00570394">
                      <w:pPr>
                        <w:pStyle w:val="Caption"/>
                        <w:jc w:val="center"/>
                      </w:pPr>
                      <w:r>
                        <w:t>Figure</w:t>
                      </w:r>
                      <w:r w:rsidR="00CD4BC3">
                        <w:t xml:space="preserve"> </w:t>
                      </w:r>
                      <w:r w:rsidR="00EF6EBA">
                        <w:t>1</w:t>
                      </w:r>
                      <w:r w:rsidR="00567697">
                        <w:t>4</w:t>
                      </w:r>
                      <w:r w:rsidR="00EF6EBA">
                        <w:t>.</w:t>
                      </w:r>
                      <w:r>
                        <w:t xml:space="preserve"> </w:t>
                      </w:r>
                    </w:p>
                    <w:p w14:paraId="0A9CD23F" w14:textId="1C45DA46" w:rsidR="00931EFC" w:rsidRDefault="00931EFC" w:rsidP="009E17DF">
                      <w:pPr>
                        <w:spacing w:after="240"/>
                        <w:jc w:val="center"/>
                        <w:textDirection w:val="btLr"/>
                        <w:rPr>
                          <w:color w:val="000000"/>
                        </w:rPr>
                      </w:pPr>
                    </w:p>
                    <w:p w14:paraId="2663A8C1" w14:textId="77777777" w:rsidR="009E17DF" w:rsidRDefault="009E17DF" w:rsidP="009E17DF">
                      <w:pPr>
                        <w:jc w:val="center"/>
                        <w:textDirection w:val="btLr"/>
                      </w:pPr>
                    </w:p>
                    <w:p w14:paraId="584DCAE1" w14:textId="77777777" w:rsidR="009E17DF" w:rsidRDefault="009E17DF" w:rsidP="009E17DF">
                      <w:pPr>
                        <w:jc w:val="center"/>
                        <w:textDirection w:val="btLr"/>
                      </w:pPr>
                    </w:p>
                  </w:txbxContent>
                </v:textbox>
                <w10:anchorlock/>
              </v:rect>
            </w:pict>
          </mc:Fallback>
        </mc:AlternateContent>
      </w:r>
    </w:p>
    <w:p w14:paraId="4257B892" w14:textId="01BA1F00" w:rsidR="009E17DF" w:rsidRDefault="006C21B5" w:rsidP="006C21B5">
      <w:pPr>
        <w:pStyle w:val="Caption"/>
        <w:jc w:val="center"/>
        <w:rPr>
          <w:lang w:eastAsia="ja-JP"/>
        </w:rPr>
      </w:pPr>
      <w:bookmarkStart w:id="151" w:name="_Toc197272723"/>
      <w:r>
        <w:t xml:space="preserve">Figure </w:t>
      </w:r>
      <w:fldSimple w:instr=" SEQ Figure \* ARABIC ">
        <w:r w:rsidR="008B7CD8">
          <w:rPr>
            <w:noProof/>
          </w:rPr>
          <w:t>15</w:t>
        </w:r>
      </w:fldSimple>
      <w:r>
        <w:t xml:space="preserve">. </w:t>
      </w:r>
      <w:r w:rsidRPr="003F0D6F">
        <w:t>Stage-1 Architecture</w:t>
      </w:r>
      <w:bookmarkEnd w:id="151"/>
    </w:p>
    <w:p w14:paraId="1EBDC661" w14:textId="742D50E5" w:rsidR="00653973" w:rsidRDefault="00653973" w:rsidP="00213677">
      <w:pPr>
        <w:pStyle w:val="Heading3"/>
      </w:pPr>
      <w:bookmarkStart w:id="152" w:name="_Toc197272653"/>
      <w:r>
        <w:t>3.</w:t>
      </w:r>
      <w:r w:rsidR="008114E6">
        <w:t>8.3</w:t>
      </w:r>
      <w:r>
        <w:t xml:space="preserve"> Deploy Stage-1</w:t>
      </w:r>
      <w:bookmarkEnd w:id="152"/>
      <w:r>
        <w:t xml:space="preserve"> </w:t>
      </w:r>
    </w:p>
    <w:p w14:paraId="72506DBF" w14:textId="074C50C3" w:rsidR="00C4071E" w:rsidRPr="00BE787C" w:rsidRDefault="004D1202" w:rsidP="00BE0F2B">
      <w:pPr>
        <w:spacing w:line="480" w:lineRule="auto"/>
        <w:ind w:left="720" w:firstLine="720"/>
        <w:rPr>
          <w:lang w:eastAsia="ja-JP"/>
        </w:rPr>
      </w:pPr>
      <w:r>
        <w:rPr>
          <w:lang w:eastAsia="ja-JP"/>
        </w:rPr>
        <w:t>The DeePoint model</w:t>
      </w:r>
      <w:r w:rsidR="00653973">
        <w:rPr>
          <w:lang w:eastAsia="ja-JP"/>
        </w:rPr>
        <w:t xml:space="preserve"> was </w:t>
      </w:r>
      <w:r w:rsidR="00B764EE">
        <w:rPr>
          <w:lang w:eastAsia="ja-JP"/>
        </w:rPr>
        <w:t>established</w:t>
      </w:r>
      <w:r w:rsidR="00653973">
        <w:rPr>
          <w:lang w:eastAsia="ja-JP"/>
        </w:rPr>
        <w:t xml:space="preserve"> on our AWS account </w:t>
      </w:r>
      <w:r>
        <w:rPr>
          <w:lang w:eastAsia="ja-JP"/>
        </w:rPr>
        <w:t>as</w:t>
      </w:r>
      <w:r w:rsidR="00653973">
        <w:rPr>
          <w:lang w:eastAsia="ja-JP"/>
        </w:rPr>
        <w:t xml:space="preserve"> </w:t>
      </w:r>
      <w:r>
        <w:rPr>
          <w:lang w:eastAsia="ja-JP"/>
        </w:rPr>
        <w:t>is, with</w:t>
      </w:r>
      <w:r w:rsidR="00B764EE">
        <w:rPr>
          <w:lang w:eastAsia="ja-JP"/>
        </w:rPr>
        <w:t>out</w:t>
      </w:r>
      <w:r w:rsidR="00653973">
        <w:rPr>
          <w:lang w:eastAsia="ja-JP"/>
        </w:rPr>
        <w:t xml:space="preserve"> </w:t>
      </w:r>
      <w:r w:rsidR="00B764EE">
        <w:rPr>
          <w:lang w:eastAsia="ja-JP"/>
        </w:rPr>
        <w:t>any</w:t>
      </w:r>
      <w:r>
        <w:rPr>
          <w:lang w:eastAsia="ja-JP"/>
        </w:rPr>
        <w:t xml:space="preserve"> adjustment</w:t>
      </w:r>
      <w:r w:rsidR="00653973">
        <w:rPr>
          <w:lang w:eastAsia="ja-JP"/>
        </w:rPr>
        <w:t>s or</w:t>
      </w:r>
      <w:r>
        <w:rPr>
          <w:lang w:eastAsia="ja-JP"/>
        </w:rPr>
        <w:t xml:space="preserve"> fine-tuning</w:t>
      </w:r>
      <w:r w:rsidR="00653973">
        <w:rPr>
          <w:lang w:eastAsia="ja-JP"/>
        </w:rPr>
        <w:t xml:space="preserve">. </w:t>
      </w:r>
      <w:r>
        <w:rPr>
          <w:lang w:eastAsia="ja-JP"/>
        </w:rPr>
        <w:t xml:space="preserve">This model </w:t>
      </w:r>
      <w:r w:rsidR="00B764EE">
        <w:rPr>
          <w:lang w:eastAsia="ja-JP"/>
        </w:rPr>
        <w:t>serve</w:t>
      </w:r>
      <w:r>
        <w:rPr>
          <w:lang w:eastAsia="ja-JP"/>
        </w:rPr>
        <w:t xml:space="preserve">s as the initial stage of the pipeline, </w:t>
      </w:r>
      <w:r w:rsidR="00B764EE">
        <w:rPr>
          <w:lang w:eastAsia="ja-JP"/>
        </w:rPr>
        <w:t>provid</w:t>
      </w:r>
      <w:r>
        <w:rPr>
          <w:lang w:eastAsia="ja-JP"/>
        </w:rPr>
        <w:t xml:space="preserve">ing the pointing direction estimation function for </w:t>
      </w:r>
      <w:r w:rsidR="00B764EE">
        <w:rPr>
          <w:lang w:eastAsia="ja-JP"/>
        </w:rPr>
        <w:t>later use</w:t>
      </w:r>
      <w:r>
        <w:rPr>
          <w:lang w:eastAsia="ja-JP"/>
        </w:rPr>
        <w:t xml:space="preserve">. To </w:t>
      </w:r>
      <w:r w:rsidR="00B764EE">
        <w:rPr>
          <w:lang w:eastAsia="ja-JP"/>
        </w:rPr>
        <w:t>verify</w:t>
      </w:r>
      <w:r>
        <w:rPr>
          <w:lang w:eastAsia="ja-JP"/>
        </w:rPr>
        <w:t xml:space="preserve"> the installation</w:t>
      </w:r>
      <w:r w:rsidR="00653973">
        <w:rPr>
          <w:lang w:eastAsia="ja-JP"/>
        </w:rPr>
        <w:t xml:space="preserve">, </w:t>
      </w:r>
      <w:r>
        <w:rPr>
          <w:lang w:eastAsia="ja-JP"/>
        </w:rPr>
        <w:t>we created videos</w:t>
      </w:r>
      <w:r w:rsidR="00653973">
        <w:rPr>
          <w:lang w:eastAsia="ja-JP"/>
        </w:rPr>
        <w:t xml:space="preserve"> </w:t>
      </w:r>
      <w:r>
        <w:rPr>
          <w:lang w:eastAsia="ja-JP"/>
        </w:rPr>
        <w:t>demonstrating</w:t>
      </w:r>
      <w:r w:rsidR="00653973">
        <w:rPr>
          <w:lang w:eastAsia="ja-JP"/>
        </w:rPr>
        <w:t xml:space="preserve"> that the deployed model can accurately </w:t>
      </w:r>
      <w:r>
        <w:rPr>
          <w:lang w:eastAsia="ja-JP"/>
        </w:rPr>
        <w:t>generat</w:t>
      </w:r>
      <w:r w:rsidR="00653973">
        <w:rPr>
          <w:lang w:eastAsia="ja-JP"/>
        </w:rPr>
        <w:t>e the pointing direction vector.</w:t>
      </w:r>
      <w:r w:rsidR="00B40A6C">
        <w:rPr>
          <w:lang w:eastAsia="ja-JP"/>
        </w:rPr>
        <w:t xml:space="preserve"> </w:t>
      </w:r>
    </w:p>
    <w:p w14:paraId="1B978950" w14:textId="1D51EA53" w:rsidR="00C4071E" w:rsidRDefault="00C4071E" w:rsidP="008114E6">
      <w:pPr>
        <w:pStyle w:val="Heading3"/>
      </w:pPr>
      <w:bookmarkStart w:id="153" w:name="_Toc197272654"/>
      <w:r w:rsidRPr="004F59D6">
        <w:lastRenderedPageBreak/>
        <w:t>3.</w:t>
      </w:r>
      <w:r w:rsidR="00B125E8">
        <w:t>8.</w:t>
      </w:r>
      <w:r w:rsidR="008114E6">
        <w:t>4</w:t>
      </w:r>
      <w:r w:rsidRPr="004F59D6">
        <w:t xml:space="preserve"> </w:t>
      </w:r>
      <w:r w:rsidR="004F59D6">
        <w:t>Perform d</w:t>
      </w:r>
      <w:r w:rsidRPr="004F59D6">
        <w:t xml:space="preserve">evice </w:t>
      </w:r>
      <w:r w:rsidR="004F59D6">
        <w:t>detection &amp; l</w:t>
      </w:r>
      <w:r w:rsidRPr="004F59D6">
        <w:t>ocalization (Stage</w:t>
      </w:r>
      <w:r w:rsidR="001976C3">
        <w:t>-</w:t>
      </w:r>
      <w:r w:rsidRPr="004F59D6">
        <w:t>2)</w:t>
      </w:r>
      <w:bookmarkEnd w:id="153"/>
    </w:p>
    <w:p w14:paraId="657C2600" w14:textId="68557283" w:rsidR="00B411CD" w:rsidRDefault="00B411CD" w:rsidP="008114E6">
      <w:pPr>
        <w:spacing w:line="480" w:lineRule="auto"/>
        <w:ind w:left="720" w:firstLine="720"/>
      </w:pPr>
      <w:r>
        <w:t xml:space="preserve">The second stage aims to process the image input and produce the device location unit vector </w:t>
      </w:r>
      <w:r w:rsidR="00213677">
        <w:t xml:space="preserve">along </w:t>
      </w:r>
      <w:r>
        <w:t>with the device class</w:t>
      </w:r>
      <w:r w:rsidR="004F59D6">
        <w:t>,</w:t>
      </w:r>
      <w:r>
        <w:t xml:space="preserve"> as shown </w:t>
      </w:r>
      <w:r w:rsidR="00D2769A">
        <w:t>in Figure 1</w:t>
      </w:r>
      <w:r w:rsidR="00453067">
        <w:t>6</w:t>
      </w:r>
      <w:r w:rsidR="00D2769A">
        <w:t>.</w:t>
      </w:r>
    </w:p>
    <w:p w14:paraId="173CB938" w14:textId="2E3B46ED" w:rsidR="008114E6" w:rsidRDefault="008114E6" w:rsidP="008114E6">
      <w:pPr>
        <w:pStyle w:val="Heading3"/>
      </w:pPr>
      <w:bookmarkStart w:id="154" w:name="_Toc197272655"/>
      <w:r>
        <w:t>3.8.5 Keypoints Detection Model</w:t>
      </w:r>
      <w:bookmarkEnd w:id="154"/>
    </w:p>
    <w:p w14:paraId="637C5200" w14:textId="0FD9BED0" w:rsidR="00C565EB" w:rsidRPr="00C565EB" w:rsidRDefault="00C565EB" w:rsidP="00C565EB">
      <w:pPr>
        <w:spacing w:line="480" w:lineRule="auto"/>
        <w:ind w:left="720" w:firstLine="720"/>
        <w:rPr>
          <w:lang w:eastAsia="ja-JP"/>
        </w:rPr>
      </w:pPr>
      <w:r>
        <w:t>The YOLO-based pose-estimation model is</w:t>
      </w:r>
      <w:r w:rsidR="00663CAF">
        <w:t xml:space="preserve"> not</w:t>
      </w:r>
      <w:r>
        <w:t xml:space="preserve"> limited to simply locating people in an image—it can also infer the full skeletal pose in real time. During inference, the network simultaneously predicts the spatial coordinates of each keypoint (e.g., elbows, wrists, knees, and ankles), </w:t>
      </w:r>
      <w:r w:rsidR="00340C0F">
        <w:t xml:space="preserve">generating </w:t>
      </w:r>
      <w:del w:id="155" w:author="Flora Farago" w:date="2025-05-06T22:26:00Z" w16du:dateUtc="2025-05-07T03:26:00Z">
        <w:r w:rsidDel="00340C0F">
          <w:delText xml:space="preserve">iving you </w:delText>
        </w:r>
      </w:del>
      <w:r>
        <w:t>a set of precise joint positions that describe the subject’s posture frame-by-frame. In practical terms, this means a single forward pass delivers both the bounding boxes around each person and the detailed landmark map you need for downstream tasks such as gesture analysis, action recognition, or motion tracking.</w:t>
      </w:r>
    </w:p>
    <w:p w14:paraId="56D01C69" w14:textId="77777777" w:rsidR="009A6926" w:rsidRDefault="00D2769A" w:rsidP="00471F48">
      <w:pPr>
        <w:keepNext/>
        <w:spacing w:line="240" w:lineRule="auto"/>
        <w:ind w:firstLine="720"/>
      </w:pPr>
      <w:r>
        <w:rPr>
          <w:noProof/>
        </w:rPr>
        <mc:AlternateContent>
          <mc:Choice Requires="wps">
            <w:drawing>
              <wp:inline distT="0" distB="0" distL="0" distR="0" wp14:anchorId="10C86683" wp14:editId="369D34CC">
                <wp:extent cx="5065776" cy="2286000"/>
                <wp:effectExtent l="0" t="0" r="1905" b="0"/>
                <wp:docPr id="1821182314" name="Rectangle 1821182314"/>
                <wp:cNvGraphicFramePr/>
                <a:graphic xmlns:a="http://schemas.openxmlformats.org/drawingml/2006/main">
                  <a:graphicData uri="http://schemas.microsoft.com/office/word/2010/wordprocessingShape">
                    <wps:wsp>
                      <wps:cNvSpPr/>
                      <wps:spPr>
                        <a:xfrm>
                          <a:off x="0" y="0"/>
                          <a:ext cx="5065776" cy="2286000"/>
                        </a:xfrm>
                        <a:prstGeom prst="rect">
                          <a:avLst/>
                        </a:prstGeom>
                        <a:solidFill>
                          <a:srgbClr val="FFFFFF"/>
                        </a:solidFill>
                        <a:ln>
                          <a:noFill/>
                        </a:ln>
                      </wps:spPr>
                      <wps:txbx>
                        <w:txbxContent>
                          <w:p w14:paraId="2B83EAE7" w14:textId="77777777" w:rsidR="006D4931" w:rsidRDefault="006D4931" w:rsidP="006D4931">
                            <w:pPr>
                              <w:keepNext/>
                              <w:spacing w:after="240"/>
                              <w:jc w:val="center"/>
                              <w:textDirection w:val="btLr"/>
                            </w:pPr>
                            <w:r>
                              <w:rPr>
                                <w:noProof/>
                              </w:rPr>
                              <w:drawing>
                                <wp:inline distT="0" distB="0" distL="0" distR="0" wp14:anchorId="46E85727" wp14:editId="2A043CD0">
                                  <wp:extent cx="4005072" cy="2377440"/>
                                  <wp:effectExtent l="0" t="0" r="0" b="0"/>
                                  <wp:docPr id="345991459" name="Picture 23" descr="A diagram of a devic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1459" name="Picture 23" descr="A diagram of a device model&#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005072" cy="2377440"/>
                                          </a:xfrm>
                                          <a:prstGeom prst="rect">
                                            <a:avLst/>
                                          </a:prstGeom>
                                        </pic:spPr>
                                      </pic:pic>
                                    </a:graphicData>
                                  </a:graphic>
                                </wp:inline>
                              </w:drawing>
                            </w:r>
                          </w:p>
                          <w:p w14:paraId="7ED75AA9" w14:textId="0F4E541B" w:rsidR="006D4931" w:rsidRDefault="006D4931" w:rsidP="006D4931">
                            <w:pPr>
                              <w:pStyle w:val="Caption"/>
                              <w:jc w:val="center"/>
                            </w:pPr>
                          </w:p>
                          <w:p w14:paraId="6088BF13" w14:textId="329C26A9" w:rsidR="005479FC" w:rsidRDefault="005479FC" w:rsidP="005479FC">
                            <w:pPr>
                              <w:keepNext/>
                              <w:spacing w:after="240"/>
                              <w:jc w:val="center"/>
                              <w:textDirection w:val="btLr"/>
                            </w:pPr>
                          </w:p>
                          <w:p w14:paraId="79173582" w14:textId="4615912B" w:rsidR="005479FC" w:rsidRDefault="005479FC" w:rsidP="005479FC">
                            <w:pPr>
                              <w:pStyle w:val="Caption"/>
                              <w:jc w:val="center"/>
                            </w:pPr>
                            <w:r>
                              <w:t>Figure</w:t>
                            </w:r>
                            <w:r w:rsidR="00CD4BC3">
                              <w:t xml:space="preserve"> </w:t>
                            </w:r>
                            <w:r w:rsidR="00EF6EBA">
                              <w:t xml:space="preserve">13. </w:t>
                            </w:r>
                            <w:r w:rsidRPr="00C65EAA">
                              <w:t>Stage-2 Architecture</w:t>
                            </w:r>
                          </w:p>
                          <w:p w14:paraId="181E9345" w14:textId="1885CFFC" w:rsidR="00D2769A" w:rsidRDefault="00D2769A" w:rsidP="00D2769A">
                            <w:pPr>
                              <w:spacing w:after="240"/>
                              <w:jc w:val="center"/>
                              <w:textDirection w:val="btLr"/>
                              <w:rPr>
                                <w:color w:val="000000"/>
                              </w:rPr>
                            </w:pPr>
                          </w:p>
                          <w:p w14:paraId="115BC6F1" w14:textId="77777777" w:rsidR="00D2769A" w:rsidRDefault="00D2769A" w:rsidP="00D2769A">
                            <w:pPr>
                              <w:jc w:val="center"/>
                              <w:textDirection w:val="btLr"/>
                            </w:pPr>
                          </w:p>
                          <w:p w14:paraId="08EBC89F" w14:textId="77777777" w:rsidR="00D2769A" w:rsidRDefault="00D2769A" w:rsidP="00D2769A">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10C86683" id="Rectangle 1821182314" o:spid="_x0000_s1041" style="width:398.9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" stroked="f">
                <v:textbox inset="2.53958mm,1.2694mm,2.53958mm,1.2694mm">
                  <w:txbxContent>
                    <w:p w14:paraId="2B83EAE7" w14:textId="77777777" w:rsidR="006D4931" w:rsidRDefault="006D4931" w:rsidP="006D4931">
                      <w:pPr>
                        <w:keepNext/>
                        <w:spacing w:after="240"/>
                        <w:jc w:val="center"/>
                        <w:textDirection w:val="btLr"/>
                      </w:pPr>
                      <w:r>
                        <w:rPr>
                          <w:noProof/>
                        </w:rPr>
                        <w:drawing>
                          <wp:inline distT="0" distB="0" distL="0" distR="0" wp14:anchorId="46E85727" wp14:editId="2A043CD0">
                            <wp:extent cx="4005072" cy="2377440"/>
                            <wp:effectExtent l="0" t="0" r="0" b="0"/>
                            <wp:docPr id="345991459" name="Picture 23" descr="A diagram of a devic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1459" name="Picture 23" descr="A diagram of a device model&#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005072" cy="2377440"/>
                                    </a:xfrm>
                                    <a:prstGeom prst="rect">
                                      <a:avLst/>
                                    </a:prstGeom>
                                  </pic:spPr>
                                </pic:pic>
                              </a:graphicData>
                            </a:graphic>
                          </wp:inline>
                        </w:drawing>
                      </w:r>
                    </w:p>
                    <w:p w14:paraId="7ED75AA9" w14:textId="0F4E541B" w:rsidR="006D4931" w:rsidRDefault="006D4931" w:rsidP="006D4931">
                      <w:pPr>
                        <w:pStyle w:val="Caption"/>
                        <w:jc w:val="center"/>
                      </w:pPr>
                    </w:p>
                    <w:p w14:paraId="6088BF13" w14:textId="329C26A9" w:rsidR="005479FC" w:rsidRDefault="005479FC" w:rsidP="005479FC">
                      <w:pPr>
                        <w:keepNext/>
                        <w:spacing w:after="240"/>
                        <w:jc w:val="center"/>
                        <w:textDirection w:val="btLr"/>
                      </w:pPr>
                    </w:p>
                    <w:p w14:paraId="79173582" w14:textId="4615912B" w:rsidR="005479FC" w:rsidRDefault="005479FC" w:rsidP="005479FC">
                      <w:pPr>
                        <w:pStyle w:val="Caption"/>
                        <w:jc w:val="center"/>
                      </w:pPr>
                      <w:r>
                        <w:t>Figure</w:t>
                      </w:r>
                      <w:r w:rsidR="00CD4BC3">
                        <w:t xml:space="preserve"> </w:t>
                      </w:r>
                      <w:r w:rsidR="00EF6EBA">
                        <w:t xml:space="preserve">13. </w:t>
                      </w:r>
                      <w:r w:rsidRPr="00C65EAA">
                        <w:t>Stage-2 Architecture</w:t>
                      </w:r>
                    </w:p>
                    <w:p w14:paraId="181E9345" w14:textId="1885CFFC" w:rsidR="00D2769A" w:rsidRDefault="00D2769A" w:rsidP="00D2769A">
                      <w:pPr>
                        <w:spacing w:after="240"/>
                        <w:jc w:val="center"/>
                        <w:textDirection w:val="btLr"/>
                        <w:rPr>
                          <w:color w:val="000000"/>
                        </w:rPr>
                      </w:pPr>
                    </w:p>
                    <w:p w14:paraId="115BC6F1" w14:textId="77777777" w:rsidR="00D2769A" w:rsidRDefault="00D2769A" w:rsidP="00D2769A">
                      <w:pPr>
                        <w:jc w:val="center"/>
                        <w:textDirection w:val="btLr"/>
                      </w:pPr>
                    </w:p>
                    <w:p w14:paraId="08EBC89F" w14:textId="77777777" w:rsidR="00D2769A" w:rsidRDefault="00D2769A" w:rsidP="00D2769A">
                      <w:pPr>
                        <w:jc w:val="center"/>
                        <w:textDirection w:val="btLr"/>
                      </w:pPr>
                    </w:p>
                  </w:txbxContent>
                </v:textbox>
                <w10:anchorlock/>
              </v:rect>
            </w:pict>
          </mc:Fallback>
        </mc:AlternateContent>
      </w:r>
    </w:p>
    <w:p w14:paraId="28A6EAD3" w14:textId="25B8FBCE" w:rsidR="00D2769A" w:rsidRDefault="009A6926" w:rsidP="009A6926">
      <w:pPr>
        <w:pStyle w:val="Caption"/>
        <w:jc w:val="center"/>
      </w:pPr>
      <w:r>
        <w:t>Figure 1</w:t>
      </w:r>
      <w:r w:rsidR="00453067">
        <w:t>6</w:t>
      </w:r>
      <w:r>
        <w:t>. Stage-2 Components</w:t>
      </w:r>
    </w:p>
    <w:p w14:paraId="6553165C" w14:textId="72866AD5" w:rsidR="00516ACC" w:rsidRPr="00542D36" w:rsidRDefault="00516ACC" w:rsidP="008114E6">
      <w:pPr>
        <w:pStyle w:val="Heading3"/>
      </w:pPr>
      <w:bookmarkStart w:id="156" w:name="_Toc194739566"/>
      <w:bookmarkStart w:id="157" w:name="_Toc197272656"/>
      <w:r>
        <w:lastRenderedPageBreak/>
        <w:t>3.</w:t>
      </w:r>
      <w:r w:rsidR="008114E6">
        <w:t>8</w:t>
      </w:r>
      <w:r w:rsidR="007D2DE2">
        <w:t>.</w:t>
      </w:r>
      <w:r w:rsidR="008114E6">
        <w:t>6</w:t>
      </w:r>
      <w:r>
        <w:t xml:space="preserve"> Object </w:t>
      </w:r>
      <w:r w:rsidR="00835CC6">
        <w:t>D</w:t>
      </w:r>
      <w:r>
        <w:t>etection</w:t>
      </w:r>
      <w:r w:rsidR="00835CC6">
        <w:t xml:space="preserve"> Model</w:t>
      </w:r>
      <w:bookmarkEnd w:id="156"/>
      <w:bookmarkEnd w:id="157"/>
    </w:p>
    <w:p w14:paraId="08FAC3F8" w14:textId="2A884E91" w:rsidR="008114E6" w:rsidRDefault="00516ACC" w:rsidP="00567697">
      <w:pPr>
        <w:spacing w:line="480" w:lineRule="auto"/>
        <w:ind w:left="720" w:firstLine="720"/>
      </w:pPr>
      <w:r>
        <w:t xml:space="preserve">Detecting objects in an </w:t>
      </w:r>
      <w:r w:rsidR="004F59D6">
        <w:t>image involves</w:t>
      </w:r>
      <w:r>
        <w:t xml:space="preserve"> </w:t>
      </w:r>
      <w:r w:rsidR="004F59D6">
        <w:t>identify</w:t>
      </w:r>
      <w:r>
        <w:t xml:space="preserve">ing and locating specific items of interest within a </w:t>
      </w:r>
      <w:r w:rsidR="004F59D6">
        <w:t>broad</w:t>
      </w:r>
      <w:r>
        <w:t xml:space="preserve">er visual context. </w:t>
      </w:r>
      <w:r w:rsidR="0003154C">
        <w:t>In this stage, t</w:t>
      </w:r>
      <w:r w:rsidR="004F59D6">
        <w:t xml:space="preserve">he YOLO model is </w:t>
      </w:r>
      <w:r w:rsidR="00201DD3">
        <w:t>employed</w:t>
      </w:r>
      <w:r w:rsidR="004F59D6">
        <w:t xml:space="preserve"> to detect devices in the scene. </w:t>
      </w:r>
      <w:r w:rsidR="009A2DA3">
        <w:t xml:space="preserve">In this </w:t>
      </w:r>
      <w:r w:rsidR="001329FA">
        <w:t>praxis</w:t>
      </w:r>
      <w:r w:rsidR="009A2DA3">
        <w:t>, w</w:t>
      </w:r>
      <w:r w:rsidR="004F59D6">
        <w:t xml:space="preserve">e </w:t>
      </w:r>
      <w:r w:rsidR="00201DD3">
        <w:t>limi</w:t>
      </w:r>
      <w:r w:rsidR="004F59D6">
        <w:t xml:space="preserve">t the types of objects to </w:t>
      </w:r>
      <w:r w:rsidR="00201DD3">
        <w:t>detect</w:t>
      </w:r>
      <w:r w:rsidR="004F59D6">
        <w:t xml:space="preserve"> </w:t>
      </w:r>
      <w:r w:rsidR="00201DD3">
        <w:t>to</w:t>
      </w:r>
      <w:r w:rsidR="004F59D6">
        <w:t xml:space="preserve"> </w:t>
      </w:r>
      <w:r w:rsidR="00201DD3">
        <w:t>a</w:t>
      </w:r>
      <w:r w:rsidR="004F59D6">
        <w:t xml:space="preserve"> TV, lamp, and fan. The </w:t>
      </w:r>
      <w:r w:rsidR="00201DD3">
        <w:t>outcome</w:t>
      </w:r>
      <w:r w:rsidR="004F59D6">
        <w:t xml:space="preserve"> of </w:t>
      </w:r>
      <w:r w:rsidR="0003154C">
        <w:t xml:space="preserve">the </w:t>
      </w:r>
      <w:r w:rsidR="004F59D6">
        <w:t xml:space="preserve">object detection includes the object class, which </w:t>
      </w:r>
      <w:r w:rsidR="00F11CFB">
        <w:t>are</w:t>
      </w:r>
      <w:r w:rsidR="004F59D6">
        <w:t xml:space="preserve"> referenced in the final decision. </w:t>
      </w:r>
      <w:bookmarkStart w:id="158" w:name="_Toc194739567"/>
    </w:p>
    <w:p w14:paraId="6FAB13C5" w14:textId="600582C6" w:rsidR="006C0F57" w:rsidRPr="006C0F57" w:rsidRDefault="00835CC6" w:rsidP="009A2DA3">
      <w:pPr>
        <w:pStyle w:val="Heading3"/>
      </w:pPr>
      <w:bookmarkStart w:id="159" w:name="_Toc197272657"/>
      <w:r>
        <w:t>3.</w:t>
      </w:r>
      <w:r w:rsidR="008114E6">
        <w:t>8</w:t>
      </w:r>
      <w:r>
        <w:t>.</w:t>
      </w:r>
      <w:r w:rsidR="008114E6">
        <w:t>7</w:t>
      </w:r>
      <w:r>
        <w:t xml:space="preserve"> Depth Estimation Model</w:t>
      </w:r>
      <w:bookmarkEnd w:id="158"/>
      <w:bookmarkEnd w:id="159"/>
    </w:p>
    <w:p w14:paraId="38BA76B1" w14:textId="78C44B51" w:rsidR="00835CC6" w:rsidRPr="00835CC6" w:rsidRDefault="00E131EA" w:rsidP="000B5D71">
      <w:pPr>
        <w:spacing w:line="480" w:lineRule="auto"/>
        <w:ind w:left="720" w:firstLine="720"/>
      </w:pPr>
      <w:r>
        <w:t xml:space="preserve">The primary reason for adopting a depth estimation model is to convert 2D coordinates into 3D for subsequent vector computation. </w:t>
      </w:r>
      <w:r w:rsidR="006C0F57" w:rsidRPr="00343ABD">
        <w:t>A depth valu</w:t>
      </w:r>
      <w:r w:rsidR="004F59D6">
        <w:t>e</w:t>
      </w:r>
      <w:r w:rsidR="006C0F57" w:rsidRPr="00343ABD">
        <w:t xml:space="preserve"> for the object </w:t>
      </w:r>
      <w:r>
        <w:t>i</w:t>
      </w:r>
      <w:r w:rsidR="006C0F57">
        <w:t>s</w:t>
      </w:r>
      <w:r w:rsidR="006C0F57" w:rsidRPr="00343ABD">
        <w:t xml:space="preserve"> estimated either from depth sensors or </w:t>
      </w:r>
      <w:r>
        <w:t>through</w:t>
      </w:r>
      <w:r w:rsidR="006C0F57" w:rsidRPr="00343ABD">
        <w:t xml:space="preserve"> monocular depth estimation techniques. This depth value </w:t>
      </w:r>
      <w:r w:rsidR="00201DD3">
        <w:t>provid</w:t>
      </w:r>
      <w:r w:rsidR="006C0F57" w:rsidRPr="00343ABD">
        <w:t xml:space="preserve">es the missing third dimension </w:t>
      </w:r>
      <w:r>
        <w:t>essential</w:t>
      </w:r>
      <w:r w:rsidR="006C0F57" w:rsidRPr="00343ABD">
        <w:t xml:space="preserve"> </w:t>
      </w:r>
      <w:r>
        <w:t>for</w:t>
      </w:r>
      <w:r w:rsidR="006C0F57" w:rsidRPr="00343ABD">
        <w:t xml:space="preserve"> position</w:t>
      </w:r>
      <w:r>
        <w:t>ing</w:t>
      </w:r>
      <w:r w:rsidR="006C0F57" w:rsidRPr="00343ABD">
        <w:t xml:space="preserve"> the object in 3D space</w:t>
      </w:r>
      <w:r>
        <w:t xml:space="preserve"> alongside the 2D coordinates</w:t>
      </w:r>
      <w:r w:rsidR="006C0F57" w:rsidRPr="00343ABD">
        <w:t>.</w:t>
      </w:r>
      <w:r>
        <w:t xml:space="preserve"> </w:t>
      </w:r>
      <w:r w:rsidR="006C0F57" w:rsidRPr="00343ABD">
        <w:t xml:space="preserve">The normalized 2D coordinates </w:t>
      </w:r>
      <w:r>
        <w:t>a</w:t>
      </w:r>
      <w:r w:rsidR="006C0F57">
        <w:t>re</w:t>
      </w:r>
      <w:r w:rsidR="006C0F57" w:rsidRPr="00343ABD">
        <w:t xml:space="preserve"> combined with the depth information and </w:t>
      </w:r>
      <w:r w:rsidR="00EF6EBA" w:rsidRPr="00343ABD">
        <w:t>back projected</w:t>
      </w:r>
      <w:r w:rsidR="006C0F57" w:rsidRPr="00343ABD">
        <w:t xml:space="preserve"> into 3D space u</w:t>
      </w:r>
      <w:r w:rsidR="00201DD3">
        <w:t>s</w:t>
      </w:r>
      <w:r w:rsidR="006C0F57" w:rsidRPr="00343ABD">
        <w:t xml:space="preserve">ing the camera's intrinsic and extrinsic parameters. This process </w:t>
      </w:r>
      <w:r w:rsidR="00201DD3">
        <w:t>yields</w:t>
      </w:r>
      <w:r w:rsidR="006C0F57" w:rsidRPr="00343ABD">
        <w:t xml:space="preserve"> the 3D corners or edges of the bounding box relative to the camera's coordinate frame.</w:t>
      </w:r>
    </w:p>
    <w:p w14:paraId="18ABEAB3" w14:textId="323A2329" w:rsidR="00516ACC" w:rsidRPr="00B8632E" w:rsidRDefault="00516ACC" w:rsidP="008114E6">
      <w:pPr>
        <w:pStyle w:val="Heading4"/>
        <w:ind w:firstLine="720"/>
      </w:pPr>
      <w:bookmarkStart w:id="160" w:name="_Toc194739568"/>
      <w:r>
        <w:t>3.</w:t>
      </w:r>
      <w:r w:rsidR="008114E6">
        <w:t>8.8</w:t>
      </w:r>
      <w:r>
        <w:t xml:space="preserve"> </w:t>
      </w:r>
      <w:r w:rsidR="004A2998">
        <w:t>Three Dimension</w:t>
      </w:r>
      <w:r w:rsidR="00B411CD">
        <w:t xml:space="preserve"> Localization Module</w:t>
      </w:r>
      <w:bookmarkEnd w:id="160"/>
    </w:p>
    <w:p w14:paraId="1657958B" w14:textId="431FEC57" w:rsidR="00516ACC" w:rsidRDefault="00516ACC" w:rsidP="007D2DE2">
      <w:pPr>
        <w:spacing w:line="480" w:lineRule="auto"/>
        <w:ind w:left="720" w:firstLine="720"/>
      </w:pPr>
      <w:r w:rsidRPr="00343ABD">
        <w:t xml:space="preserve">The process of converting 2D to 3D </w:t>
      </w:r>
      <w:r>
        <w:t xml:space="preserve">coordinates </w:t>
      </w:r>
      <w:r w:rsidRPr="00343ABD">
        <w:t>involve</w:t>
      </w:r>
      <w:r w:rsidR="00201DD3">
        <w:t>s</w:t>
      </w:r>
      <w:r w:rsidRPr="00343ABD">
        <w:t xml:space="preserve"> transitioning from a flat, two-dimensional representation of an object in an image to a more comprehensive, three-dimensional representation that reflects the object’s spatial geometry in a physical environment. A 2D bounding box is typically defined by its top-left and bottom-right coordinates (or similar pairs) in pixel space, </w:t>
      </w:r>
      <w:r w:rsidRPr="00343ABD">
        <w:lastRenderedPageBreak/>
        <w:t xml:space="preserve">encapsulating the object within a rectangular region on the image plane. </w:t>
      </w:r>
      <w:r w:rsidR="00201DD3">
        <w:t>However,</w:t>
      </w:r>
      <w:r w:rsidRPr="00343ABD">
        <w:t xml:space="preserve"> </w:t>
      </w:r>
      <w:r w:rsidR="00201DD3">
        <w:t>this</w:t>
      </w:r>
      <w:r w:rsidRPr="00343ABD">
        <w:t xml:space="preserve"> </w:t>
      </w:r>
      <w:r w:rsidR="00201DD3">
        <w:t>representation</w:t>
      </w:r>
      <w:r w:rsidRPr="00343ABD">
        <w:t xml:space="preserve"> lacks depth information, which is critical for understanding the object's actual size, orientation, and position in the real world.</w:t>
      </w:r>
    </w:p>
    <w:p w14:paraId="3910B808" w14:textId="51F5D085" w:rsidR="00516ACC" w:rsidRDefault="00516ACC" w:rsidP="007D2DE2">
      <w:pPr>
        <w:spacing w:line="480" w:lineRule="auto"/>
        <w:ind w:left="720" w:firstLine="720"/>
      </w:pPr>
      <w:r w:rsidRPr="00343ABD">
        <w:t>To perform the conversion, additional information</w:t>
      </w:r>
      <w:r w:rsidR="00201DD3">
        <w:t>,</w:t>
      </w:r>
      <w:r w:rsidRPr="00343ABD">
        <w:t xml:space="preserve"> </w:t>
      </w:r>
      <w:r w:rsidR="00201DD3">
        <w:t>including</w:t>
      </w:r>
      <w:r w:rsidRPr="00343ABD">
        <w:t xml:space="preserve"> camera parameters (e.g., focal length, intrinsic/extrinsic matrices) and depth data (from LiDAR, stereo cameras, or depth sensors)</w:t>
      </w:r>
      <w:r w:rsidR="00201DD3">
        <w:t>,</w:t>
      </w:r>
      <w:r w:rsidRPr="00343ABD">
        <w:t xml:space="preserve"> is required. The </w:t>
      </w:r>
      <w:r w:rsidR="00201DD3">
        <w:t>typical</w:t>
      </w:r>
      <w:r w:rsidRPr="00343ABD">
        <w:t xml:space="preserve"> </w:t>
      </w:r>
      <w:r w:rsidR="00201DD3">
        <w:t>steps</w:t>
      </w:r>
      <w:r w:rsidRPr="00343ABD">
        <w:t xml:space="preserve"> include:</w:t>
      </w:r>
    </w:p>
    <w:p w14:paraId="7FA90937" w14:textId="741F6A9D" w:rsidR="00516ACC" w:rsidRDefault="00516ACC" w:rsidP="006C0F57">
      <w:pPr>
        <w:spacing w:line="480" w:lineRule="auto"/>
        <w:ind w:left="720" w:firstLine="720"/>
      </w:pPr>
      <w:r w:rsidRPr="00343ABD">
        <w:rPr>
          <w:b/>
          <w:bCs/>
        </w:rPr>
        <w:t>Projection Mapping</w:t>
      </w:r>
      <w:r w:rsidRPr="00343ABD">
        <w:t xml:space="preserve">: </w:t>
      </w:r>
      <w:r w:rsidR="00921AC0">
        <w:t>T</w:t>
      </w:r>
      <w:r w:rsidRPr="00343ABD">
        <w:t xml:space="preserve">he 2D coordinates </w:t>
      </w:r>
      <w:r>
        <w:t>were</w:t>
      </w:r>
      <w:r w:rsidRPr="00343ABD">
        <w:t xml:space="preserve"> </w:t>
      </w:r>
      <w:r w:rsidR="00201DD3">
        <w:t>translat</w:t>
      </w:r>
      <w:r w:rsidRPr="00343ABD">
        <w:t xml:space="preserve">ed </w:t>
      </w:r>
      <w:r w:rsidR="00201DD3">
        <w:t>in</w:t>
      </w:r>
      <w:r w:rsidRPr="00343ABD">
        <w:t>to normalized image coordinates</w:t>
      </w:r>
      <w:r w:rsidR="00921AC0">
        <w:t xml:space="preserve"> using the camera's intrinsic parameters</w:t>
      </w:r>
      <w:r w:rsidRPr="00343ABD">
        <w:t xml:space="preserve">. This </w:t>
      </w:r>
      <w:r w:rsidR="00201DD3">
        <w:t>process</w:t>
      </w:r>
      <w:r w:rsidRPr="00343ABD">
        <w:t xml:space="preserve"> </w:t>
      </w:r>
      <w:r w:rsidR="00201DD3">
        <w:t>convert</w:t>
      </w:r>
      <w:r w:rsidRPr="00343ABD">
        <w:t>s the pixel-based representation into a form</w:t>
      </w:r>
      <w:r w:rsidR="00201DD3">
        <w:t>at</w:t>
      </w:r>
      <w:r w:rsidRPr="00343ABD">
        <w:t xml:space="preserve"> compatible with the 3D coordinate system</w:t>
      </w:r>
      <w:r w:rsidR="006C0F57">
        <w:t>.</w:t>
      </w:r>
    </w:p>
    <w:p w14:paraId="6D272081" w14:textId="45D57B6D" w:rsidR="002F7DB1" w:rsidRDefault="00516ACC" w:rsidP="00B125E8">
      <w:pPr>
        <w:spacing w:line="480" w:lineRule="auto"/>
        <w:ind w:left="720" w:firstLine="720"/>
      </w:pPr>
      <w:r w:rsidRPr="00343ABD">
        <w:rPr>
          <w:b/>
          <w:bCs/>
        </w:rPr>
        <w:t>Dimension and Orientation Estimation</w:t>
      </w:r>
      <w:r w:rsidRPr="00343ABD">
        <w:t xml:space="preserve">: The 3D bounding box </w:t>
      </w:r>
      <w:r>
        <w:t>was</w:t>
      </w:r>
      <w:r w:rsidRPr="00343ABD">
        <w:t xml:space="preserve"> further refined by estimating its size (height, width, and depth) and orientation (rotation angles) to better align it with the object's actual shape in the physical world. This is often </w:t>
      </w:r>
      <w:r w:rsidR="00201DD3">
        <w:t>accomplished</w:t>
      </w:r>
      <w:r w:rsidRPr="00343ABD">
        <w:t xml:space="preserve"> using prior knowledge of object categories, machine learning models, or optimization techniques.</w:t>
      </w:r>
    </w:p>
    <w:p w14:paraId="55649A7C" w14:textId="5C167A18" w:rsidR="00C40289" w:rsidRDefault="002F7DB1" w:rsidP="002F7DB1">
      <w:pPr>
        <w:pStyle w:val="Heading2"/>
      </w:pPr>
      <w:bookmarkStart w:id="161" w:name="_Toc197272658"/>
      <w:r w:rsidRPr="00F52443">
        <w:t>3.</w:t>
      </w:r>
      <w:r w:rsidR="00F52443" w:rsidRPr="00F52443">
        <w:t>9</w:t>
      </w:r>
      <w:r w:rsidRPr="00F52443">
        <w:t xml:space="preserve"> </w:t>
      </w:r>
      <w:r w:rsidR="00F52443" w:rsidRPr="00F52443">
        <w:t>Build</w:t>
      </w:r>
      <w:r w:rsidR="00F52443">
        <w:t xml:space="preserve"> a single pipeline connecting all stages</w:t>
      </w:r>
      <w:bookmarkEnd w:id="161"/>
      <w:r w:rsidR="00C40289">
        <w:tab/>
      </w:r>
    </w:p>
    <w:p w14:paraId="4DFEE8E4" w14:textId="4F93D308" w:rsidR="000779F6" w:rsidRDefault="000779F6" w:rsidP="000779F6">
      <w:pPr>
        <w:pStyle w:val="Heading3"/>
      </w:pPr>
      <w:bookmarkStart w:id="162" w:name="_Toc197272659"/>
      <w:r>
        <w:t>3.</w:t>
      </w:r>
      <w:r w:rsidR="00F52443">
        <w:t>9</w:t>
      </w:r>
      <w:r>
        <w:t>.1. End-to-End Architecture</w:t>
      </w:r>
      <w:bookmarkEnd w:id="162"/>
    </w:p>
    <w:p w14:paraId="4AAC8E3C" w14:textId="290D38C3" w:rsidR="00E56A0A" w:rsidRDefault="006C1092" w:rsidP="002B0200">
      <w:pPr>
        <w:spacing w:line="480" w:lineRule="auto"/>
        <w:ind w:left="720" w:firstLine="720"/>
      </w:pPr>
      <w:r>
        <w:t>The end-to-end method used in this pra</w:t>
      </w:r>
      <w:r w:rsidR="00D459B1">
        <w:t>ctice</w:t>
      </w:r>
      <w:r>
        <w:t xml:space="preserve"> was designed with a three-stage architecture (</w:t>
      </w:r>
      <w:r w:rsidR="009B0270">
        <w:t>refer to</w:t>
      </w:r>
      <w:r>
        <w:t xml:space="preserve"> Fig. 10). The</w:t>
      </w:r>
      <w:r w:rsidR="005623C4">
        <w:rPr>
          <w:vertAlign w:val="superscript"/>
        </w:rPr>
        <w:t xml:space="preserve"> </w:t>
      </w:r>
      <w:r w:rsidR="005623C4">
        <w:t>first</w:t>
      </w:r>
      <w:r>
        <w:t xml:space="preserve"> stage detects the pointing gesture and predicts the pointing direction</w:t>
      </w:r>
      <w:r w:rsidR="00C85161">
        <w:t>,</w:t>
      </w:r>
      <w:r>
        <w:t xml:space="preserve"> mainly based on the DeePoint paper. The </w:t>
      </w:r>
      <w:r w:rsidR="00D459B1">
        <w:t>seco</w:t>
      </w:r>
      <w:r w:rsidR="005623C4">
        <w:t xml:space="preserve">nd </w:t>
      </w:r>
      <w:r>
        <w:t xml:space="preserve">stage </w:t>
      </w:r>
      <w:r w:rsidR="00D459B1">
        <w:t>employ</w:t>
      </w:r>
      <w:r>
        <w:t xml:space="preserve">s a transformer for device classification; the input for the transformer </w:t>
      </w:r>
      <w:r>
        <w:lastRenderedPageBreak/>
        <w:t xml:space="preserve">encoder is the concatenation of three embeddings: 1) the pointing direction, 2) the object image embedding, </w:t>
      </w:r>
      <w:r w:rsidR="00D459B1">
        <w:t>and 3)</w:t>
      </w:r>
      <w:r>
        <w:t xml:space="preserve"> </w:t>
      </w:r>
      <w:r w:rsidR="00D459B1">
        <w:t>t</w:t>
      </w:r>
      <w:r>
        <w:t>he object location direction embedding. The output of the classification transformer is the predicted class of the device that the person is pointing at.</w:t>
      </w:r>
    </w:p>
    <w:p w14:paraId="6337819E" w14:textId="1E49629C" w:rsidR="002A23D7" w:rsidRDefault="002A23D7" w:rsidP="002A23D7">
      <w:pPr>
        <w:pStyle w:val="Heading3"/>
      </w:pPr>
      <w:bookmarkStart w:id="163" w:name="_Toc197272660"/>
      <w:r>
        <w:t>3.</w:t>
      </w:r>
      <w:r w:rsidR="00F52443">
        <w:t>9</w:t>
      </w:r>
      <w:r>
        <w:t>.2 Setup system</w:t>
      </w:r>
      <w:bookmarkEnd w:id="163"/>
    </w:p>
    <w:p w14:paraId="63748727" w14:textId="78E6E1E5" w:rsidR="002A23D7" w:rsidRDefault="00B9315E" w:rsidP="002A23D7">
      <w:pPr>
        <w:spacing w:line="480" w:lineRule="auto"/>
        <w:ind w:left="720" w:firstLine="720"/>
      </w:pPr>
      <w:r>
        <w:t>We s</w:t>
      </w:r>
      <w:r w:rsidR="002A23D7">
        <w:t>et</w:t>
      </w:r>
      <w:r w:rsidR="002A23D7" w:rsidRPr="00D70434">
        <w:t xml:space="preserve"> </w:t>
      </w:r>
      <w:r w:rsidR="002A23D7">
        <w:t>up</w:t>
      </w:r>
      <w:r w:rsidR="002A23D7" w:rsidRPr="00D70434">
        <w:t xml:space="preserve"> the AWS cloud </w:t>
      </w:r>
      <w:r w:rsidR="002A23D7">
        <w:t>to</w:t>
      </w:r>
      <w:r w:rsidR="002A23D7" w:rsidRPr="00D70434">
        <w:t xml:space="preserve"> </w:t>
      </w:r>
      <w:r w:rsidR="00D87DF8">
        <w:t>assess</w:t>
      </w:r>
      <w:r w:rsidR="002A23D7">
        <w:t xml:space="preserve"> the performance of the</w:t>
      </w:r>
      <w:r w:rsidR="002A23D7" w:rsidRPr="00D70434">
        <w:t xml:space="preserve"> </w:t>
      </w:r>
      <w:r w:rsidR="002A23D7">
        <w:t>three</w:t>
      </w:r>
      <w:r w:rsidR="00D459B1">
        <w:t>-</w:t>
      </w:r>
      <w:r w:rsidR="002A23D7">
        <w:t>stage</w:t>
      </w:r>
      <w:r w:rsidR="002A23D7" w:rsidRPr="00D70434">
        <w:t xml:space="preserve"> </w:t>
      </w:r>
      <w:r w:rsidR="002A23D7">
        <w:t>classification</w:t>
      </w:r>
      <w:r w:rsidR="002A23D7" w:rsidRPr="00D70434">
        <w:t xml:space="preserve"> model</w:t>
      </w:r>
      <w:r w:rsidR="002A23D7">
        <w:t>,</w:t>
      </w:r>
      <w:r w:rsidR="00D459B1">
        <w:t xml:space="preserve"> </w:t>
      </w:r>
      <w:r w:rsidR="002A23D7" w:rsidRPr="00D70434">
        <w:t>in</w:t>
      </w:r>
      <w:r w:rsidR="002A23D7">
        <w:t>teg</w:t>
      </w:r>
      <w:r w:rsidR="002A23D7" w:rsidRPr="00D70434">
        <w:t>rat</w:t>
      </w:r>
      <w:r w:rsidR="002A23D7">
        <w:t>ed</w:t>
      </w:r>
      <w:r w:rsidR="002A23D7" w:rsidRPr="00D70434">
        <w:t xml:space="preserve"> with </w:t>
      </w:r>
      <w:r w:rsidR="002A23D7">
        <w:t xml:space="preserve">the </w:t>
      </w:r>
      <w:r w:rsidR="002A23D7" w:rsidRPr="00D70434">
        <w:t>DeePoint training data</w:t>
      </w:r>
      <w:r w:rsidR="002A23D7">
        <w:t>set d</w:t>
      </w:r>
      <w:r w:rsidR="00D459B1">
        <w:t>iscuss</w:t>
      </w:r>
      <w:r w:rsidR="002A23D7">
        <w:t xml:space="preserve">ed in </w:t>
      </w:r>
      <w:r w:rsidR="00D459B1">
        <w:t>previous</w:t>
      </w:r>
      <w:r w:rsidR="002A23D7">
        <w:t xml:space="preserve"> sections.</w:t>
      </w:r>
    </w:p>
    <w:p w14:paraId="59ED62ED" w14:textId="77777777" w:rsidR="001E22C6" w:rsidRDefault="002A23D7" w:rsidP="001E22C6">
      <w:pPr>
        <w:keepNext/>
        <w:ind w:left="720"/>
      </w:pPr>
      <w:r>
        <w:rPr>
          <w:noProof/>
        </w:rPr>
        <mc:AlternateContent>
          <mc:Choice Requires="wps">
            <w:drawing>
              <wp:inline distT="0" distB="0" distL="0" distR="0" wp14:anchorId="2B4BC1BE" wp14:editId="5B3E62FF">
                <wp:extent cx="5486400" cy="2770632"/>
                <wp:effectExtent l="0" t="0" r="0" b="0"/>
                <wp:docPr id="544145001" name="Rectangle 544145001"/>
                <wp:cNvGraphicFramePr/>
                <a:graphic xmlns:a="http://schemas.openxmlformats.org/drawingml/2006/main">
                  <a:graphicData uri="http://schemas.microsoft.com/office/word/2010/wordprocessingShape">
                    <wps:wsp>
                      <wps:cNvSpPr/>
                      <wps:spPr>
                        <a:xfrm>
                          <a:off x="0" y="0"/>
                          <a:ext cx="5486400" cy="2770632"/>
                        </a:xfrm>
                        <a:prstGeom prst="rect">
                          <a:avLst/>
                        </a:prstGeom>
                        <a:solidFill>
                          <a:srgbClr val="FFFFFF"/>
                        </a:solidFill>
                        <a:ln>
                          <a:noFill/>
                        </a:ln>
                      </wps:spPr>
                      <wps:txbx>
                        <w:txbxContent>
                          <w:p w14:paraId="32B4F24F" w14:textId="77777777" w:rsidR="00F40D52" w:rsidRDefault="002A23D7" w:rsidP="00A7780F">
                            <w:pPr>
                              <w:keepNext/>
                              <w:spacing w:after="240"/>
                              <w:jc w:val="center"/>
                              <w:textDirection w:val="btLr"/>
                            </w:pPr>
                            <w:r>
                              <w:rPr>
                                <w:noProof/>
                                <w:color w:val="000000"/>
                              </w:rPr>
                              <w:drawing>
                                <wp:inline distT="0" distB="0" distL="0" distR="0" wp14:anchorId="63036640" wp14:editId="78BCB049">
                                  <wp:extent cx="3065626" cy="2724785"/>
                                  <wp:effectExtent l="0" t="0" r="0" b="5715"/>
                                  <wp:docPr id="136928634" name="Picture 16" descr="A collage of images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634" name="Picture 16" descr="A collage of images of people in a roo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73370" cy="2731668"/>
                                          </a:xfrm>
                                          <a:prstGeom prst="rect">
                                            <a:avLst/>
                                          </a:prstGeom>
                                        </pic:spPr>
                                      </pic:pic>
                                    </a:graphicData>
                                  </a:graphic>
                                </wp:inline>
                              </w:drawing>
                            </w:r>
                          </w:p>
                          <w:p w14:paraId="6A464B14" w14:textId="17084111" w:rsidR="008B0CF5" w:rsidRDefault="008B0CF5" w:rsidP="008B0CF5">
                            <w:pPr>
                              <w:keepNext/>
                              <w:spacing w:after="240"/>
                              <w:jc w:val="center"/>
                              <w:textDirection w:val="btLr"/>
                            </w:pPr>
                          </w:p>
                          <w:p w14:paraId="25BB20CC" w14:textId="661D51A0" w:rsidR="008B0CF5" w:rsidRDefault="008B0CF5" w:rsidP="008B0CF5">
                            <w:pPr>
                              <w:pStyle w:val="Caption"/>
                              <w:jc w:val="center"/>
                            </w:pPr>
                            <w:r>
                              <w:t>Figure</w:t>
                            </w:r>
                            <w:r w:rsidR="00CD4BC3">
                              <w:t xml:space="preserve"> </w:t>
                            </w:r>
                            <w:r w:rsidR="00313CD4">
                              <w:t>15.</w:t>
                            </w:r>
                            <w:r>
                              <w:t xml:space="preserve"> Sample Test Videos</w:t>
                            </w:r>
                          </w:p>
                          <w:p w14:paraId="0E89B153" w14:textId="7B0AD97B" w:rsidR="002A23D7" w:rsidRDefault="002A23D7" w:rsidP="002A23D7">
                            <w:pPr>
                              <w:spacing w:after="240"/>
                              <w:jc w:val="center"/>
                              <w:textDirection w:val="btLr"/>
                              <w:rPr>
                                <w:color w:val="000000"/>
                              </w:rPr>
                            </w:pPr>
                          </w:p>
                          <w:p w14:paraId="53646F47" w14:textId="46C328F6" w:rsidR="002A23D7" w:rsidRDefault="002A23D7" w:rsidP="002A23D7">
                            <w:pPr>
                              <w:spacing w:after="240"/>
                              <w:jc w:val="center"/>
                              <w:textDirection w:val="btLr"/>
                            </w:pPr>
                          </w:p>
                          <w:p w14:paraId="4F0DE47D" w14:textId="77777777" w:rsidR="002A23D7" w:rsidRDefault="002A23D7" w:rsidP="002A23D7">
                            <w:pPr>
                              <w:jc w:val="center"/>
                              <w:textDirection w:val="btLr"/>
                            </w:pPr>
                          </w:p>
                        </w:txbxContent>
                      </wps:txbx>
                      <wps:bodyPr spcFirstLastPara="1" wrap="square" lIns="91425" tIns="45700" rIns="91425" bIns="45700" anchor="t" anchorCtr="0">
                        <a:noAutofit/>
                      </wps:bodyPr>
                    </wps:wsp>
                  </a:graphicData>
                </a:graphic>
              </wp:inline>
            </w:drawing>
          </mc:Choice>
          <mc:Fallback>
            <w:pict>
              <v:rect w14:anchorId="2B4BC1BE" id="Rectangle 544145001" o:spid="_x0000_s1042" style="width:6in;height:2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" stroked="f">
                <v:textbox inset="2.53958mm,1.2694mm,2.53958mm,1.2694mm">
                  <w:txbxContent>
                    <w:p w14:paraId="32B4F24F" w14:textId="77777777" w:rsidR="00F40D52" w:rsidRDefault="002A23D7" w:rsidP="00A7780F">
                      <w:pPr>
                        <w:keepNext/>
                        <w:spacing w:after="240"/>
                        <w:jc w:val="center"/>
                        <w:textDirection w:val="btLr"/>
                      </w:pPr>
                      <w:r>
                        <w:rPr>
                          <w:noProof/>
                          <w:color w:val="000000"/>
                        </w:rPr>
                        <w:drawing>
                          <wp:inline distT="0" distB="0" distL="0" distR="0" wp14:anchorId="63036640" wp14:editId="78BCB049">
                            <wp:extent cx="3065626" cy="2724785"/>
                            <wp:effectExtent l="0" t="0" r="0" b="5715"/>
                            <wp:docPr id="136928634" name="Picture 16" descr="A collage of images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634" name="Picture 16" descr="A collage of images of people in a roo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73370" cy="2731668"/>
                                    </a:xfrm>
                                    <a:prstGeom prst="rect">
                                      <a:avLst/>
                                    </a:prstGeom>
                                  </pic:spPr>
                                </pic:pic>
                              </a:graphicData>
                            </a:graphic>
                          </wp:inline>
                        </w:drawing>
                      </w:r>
                    </w:p>
                    <w:p w14:paraId="6A464B14" w14:textId="17084111" w:rsidR="008B0CF5" w:rsidRDefault="008B0CF5" w:rsidP="008B0CF5">
                      <w:pPr>
                        <w:keepNext/>
                        <w:spacing w:after="240"/>
                        <w:jc w:val="center"/>
                        <w:textDirection w:val="btLr"/>
                      </w:pPr>
                    </w:p>
                    <w:p w14:paraId="25BB20CC" w14:textId="661D51A0" w:rsidR="008B0CF5" w:rsidRDefault="008B0CF5" w:rsidP="008B0CF5">
                      <w:pPr>
                        <w:pStyle w:val="Caption"/>
                        <w:jc w:val="center"/>
                      </w:pPr>
                      <w:r>
                        <w:t>Figure</w:t>
                      </w:r>
                      <w:r w:rsidR="00CD4BC3">
                        <w:t xml:space="preserve"> </w:t>
                      </w:r>
                      <w:r w:rsidR="00313CD4">
                        <w:t>15.</w:t>
                      </w:r>
                      <w:r>
                        <w:t xml:space="preserve"> Sample Test Videos</w:t>
                      </w:r>
                    </w:p>
                    <w:p w14:paraId="0E89B153" w14:textId="7B0AD97B" w:rsidR="002A23D7" w:rsidRDefault="002A23D7" w:rsidP="002A23D7">
                      <w:pPr>
                        <w:spacing w:after="240"/>
                        <w:jc w:val="center"/>
                        <w:textDirection w:val="btLr"/>
                        <w:rPr>
                          <w:color w:val="000000"/>
                        </w:rPr>
                      </w:pPr>
                    </w:p>
                    <w:p w14:paraId="53646F47" w14:textId="46C328F6" w:rsidR="002A23D7" w:rsidRDefault="002A23D7" w:rsidP="002A23D7">
                      <w:pPr>
                        <w:spacing w:after="240"/>
                        <w:jc w:val="center"/>
                        <w:textDirection w:val="btLr"/>
                      </w:pPr>
                    </w:p>
                    <w:p w14:paraId="4F0DE47D" w14:textId="77777777" w:rsidR="002A23D7" w:rsidRDefault="002A23D7" w:rsidP="002A23D7">
                      <w:pPr>
                        <w:jc w:val="center"/>
                        <w:textDirection w:val="btLr"/>
                      </w:pPr>
                    </w:p>
                  </w:txbxContent>
                </v:textbox>
                <w10:anchorlock/>
              </v:rect>
            </w:pict>
          </mc:Fallback>
        </mc:AlternateContent>
      </w:r>
    </w:p>
    <w:p w14:paraId="00C23E73" w14:textId="233DCC35" w:rsidR="00A7780F" w:rsidRDefault="001E22C6" w:rsidP="001E22C6">
      <w:pPr>
        <w:pStyle w:val="Caption"/>
        <w:jc w:val="center"/>
      </w:pPr>
      <w:bookmarkStart w:id="164" w:name="_Toc197272724"/>
      <w:r>
        <w:t xml:space="preserve">Figure </w:t>
      </w:r>
      <w:fldSimple w:instr=" SEQ Figure \* ARABIC ">
        <w:r w:rsidR="008B7CD8">
          <w:rPr>
            <w:noProof/>
          </w:rPr>
          <w:t>16</w:t>
        </w:r>
      </w:fldSimple>
      <w:r>
        <w:t xml:space="preserve">. </w:t>
      </w:r>
      <w:r w:rsidRPr="00FA6A88">
        <w:t>Sample Test Videos</w:t>
      </w:r>
      <w:bookmarkEnd w:id="164"/>
    </w:p>
    <w:p w14:paraId="48AB2379" w14:textId="65A72EE7" w:rsidR="009C025A" w:rsidRDefault="009C025A" w:rsidP="008C53F4">
      <w:pPr>
        <w:pStyle w:val="Heading2"/>
      </w:pPr>
      <w:bookmarkStart w:id="165" w:name="_Toc197272661"/>
      <w:r w:rsidRPr="00F52443">
        <w:t>3.</w:t>
      </w:r>
      <w:r w:rsidR="00F52443" w:rsidRPr="00F52443">
        <w:t>10</w:t>
      </w:r>
      <w:r w:rsidRPr="00F52443">
        <w:t xml:space="preserve"> </w:t>
      </w:r>
      <w:r w:rsidR="00B125E8">
        <w:t>Test</w:t>
      </w:r>
      <w:r w:rsidRPr="00F52443">
        <w:t xml:space="preserve"> </w:t>
      </w:r>
      <w:r w:rsidR="00C4071E" w:rsidRPr="00F52443">
        <w:t>E</w:t>
      </w:r>
      <w:r w:rsidRPr="00F52443">
        <w:t>nd-to-</w:t>
      </w:r>
      <w:r w:rsidR="00C4071E" w:rsidRPr="00F52443">
        <w:t>E</w:t>
      </w:r>
      <w:r w:rsidRPr="00F52443">
        <w:t xml:space="preserve">nd </w:t>
      </w:r>
      <w:r w:rsidR="00262A98">
        <w:t>P</w:t>
      </w:r>
      <w:r w:rsidR="00F52443">
        <w:t>ipeline</w:t>
      </w:r>
      <w:r>
        <w:t xml:space="preserve"> </w:t>
      </w:r>
      <w:r w:rsidR="00B125E8">
        <w:t>using</w:t>
      </w:r>
      <w:r w:rsidR="006712C6">
        <w:t xml:space="preserve"> real-</w:t>
      </w:r>
      <w:r w:rsidR="00B125E8">
        <w:t>world</w:t>
      </w:r>
      <w:r w:rsidR="006712C6">
        <w:t xml:space="preserve"> videos</w:t>
      </w:r>
      <w:bookmarkEnd w:id="165"/>
    </w:p>
    <w:p w14:paraId="40E7023F" w14:textId="2914FE5A" w:rsidR="000B7F39" w:rsidRDefault="000B7F39" w:rsidP="000B7F39">
      <w:pPr>
        <w:spacing w:before="100" w:beforeAutospacing="1" w:after="100" w:afterAutospacing="1" w:line="480" w:lineRule="auto"/>
        <w:ind w:firstLine="720"/>
      </w:pPr>
      <w:r>
        <w:t>This step involve</w:t>
      </w:r>
      <w:r w:rsidR="003B47EC">
        <w:t>d</w:t>
      </w:r>
      <w:r>
        <w:t xml:space="preserve"> testing the end-to-end pipeline with real-life video sequences, as illustrated in Figure 1</w:t>
      </w:r>
      <w:r w:rsidR="00A01659">
        <w:t>6</w:t>
      </w:r>
      <w:r w:rsidR="00D26197">
        <w:t xml:space="preserve">, to evaluate the proposed system's effectiveness in real-world </w:t>
      </w:r>
      <w:r w:rsidR="00D26197">
        <w:lastRenderedPageBreak/>
        <w:t>conditions</w:t>
      </w:r>
      <w:r>
        <w:t>. These videos simulate practical use cases, allowing us to assess the system's performance beyond preprocessed datasets and controlled inputs.</w:t>
      </w:r>
    </w:p>
    <w:p w14:paraId="108C2385" w14:textId="3101A8C8" w:rsidR="00BF4FB9" w:rsidRPr="00BF4FB9" w:rsidRDefault="000B7F39" w:rsidP="00D26197">
      <w:pPr>
        <w:spacing w:before="100" w:beforeAutospacing="1" w:after="100" w:afterAutospacing="1" w:line="480" w:lineRule="auto"/>
        <w:ind w:firstLine="720"/>
      </w:pPr>
      <w:r>
        <w:t xml:space="preserve">To expedite the video creation process and </w:t>
      </w:r>
      <w:r w:rsidR="003B47EC">
        <w:t xml:space="preserve">to </w:t>
      </w:r>
      <w:r>
        <w:t xml:space="preserve">maintain consistency across scenarios, we also utilize </w:t>
      </w:r>
      <w:r>
        <w:rPr>
          <w:rStyle w:val="Strong"/>
        </w:rPr>
        <w:t>Superwork.ai</w:t>
      </w:r>
      <w:r>
        <w:t>, an AI-powered content generation tool. This platform enables the synthesis of realistic gesture videos from static images, allowing us to simulate pointing interactions without the need for extensive manual video recording. By integrating this tool into our workflow, we can efficiently generate diverse user scenarios and better understand how the system performs under dynamic, lifelike conditions.</w:t>
      </w:r>
      <w:r w:rsidR="00D26197">
        <w:t xml:space="preserve"> </w:t>
      </w:r>
      <w:r>
        <w:t>This step bridges the gap between controlled testing and real-world deployment, serving as a preliminary validation of the system’s usability and robustness in natural settings.</w:t>
      </w:r>
    </w:p>
    <w:p w14:paraId="66886E3D" w14:textId="7921236A" w:rsidR="00743C71" w:rsidRDefault="00743C71" w:rsidP="00743C71">
      <w:pPr>
        <w:pStyle w:val="Heading2"/>
      </w:pPr>
      <w:bookmarkStart w:id="166" w:name="_Toc197272662"/>
      <w:r>
        <w:t>3.</w:t>
      </w:r>
      <w:r w:rsidR="00D40A74">
        <w:t>11</w:t>
      </w:r>
      <w:r>
        <w:t xml:space="preserve"> Summary</w:t>
      </w:r>
      <w:bookmarkEnd w:id="166"/>
      <w:r w:rsidRPr="00743C71">
        <w:t xml:space="preserve"> </w:t>
      </w:r>
    </w:p>
    <w:p w14:paraId="792A7744" w14:textId="5DCF0711" w:rsidR="00FC6CBA" w:rsidRPr="00350E25" w:rsidRDefault="001222F9" w:rsidP="00350E25">
      <w:pPr>
        <w:spacing w:line="480" w:lineRule="auto"/>
        <w:ind w:firstLine="720"/>
      </w:pPr>
      <w:r>
        <w:t>This chapter explore</w:t>
      </w:r>
      <w:r w:rsidR="00D459B1">
        <w:t>s</w:t>
      </w:r>
      <w:r>
        <w:t xml:space="preserve"> the methodologies and techniques used for gathering, filtering, and preprocessing raw data, laying the foundation for subsequent training and evaluation. It detail</w:t>
      </w:r>
      <w:r w:rsidR="00D459B1">
        <w:t>s</w:t>
      </w:r>
      <w:r>
        <w:t xml:space="preserve"> the steps in transforming raw inputs into a clean and structured format suitable for model training. Additionally, the chapter present</w:t>
      </w:r>
      <w:r w:rsidR="00D459B1">
        <w:t>s</w:t>
      </w:r>
      <w:r>
        <w:t xml:space="preserve"> the analytical methods employed for hypothesis testing, providing insights into how data-driven conclusions </w:t>
      </w:r>
      <w:r w:rsidR="00D459B1">
        <w:t>a</w:t>
      </w:r>
      <w:r>
        <w:t xml:space="preserve">re derived. A significant focus </w:t>
      </w:r>
      <w:r w:rsidR="00D459B1">
        <w:t>i</w:t>
      </w:r>
      <w:r>
        <w:t xml:space="preserve">s given to developing a </w:t>
      </w:r>
      <w:r w:rsidR="00D459B1">
        <w:t>three</w:t>
      </w:r>
      <w:r>
        <w:t xml:space="preserve">-stage classification system specifically designed to assist mobile-impaired individuals in identifying the devices they </w:t>
      </w:r>
      <w:r w:rsidR="00D459B1">
        <w:t>intend</w:t>
      </w:r>
      <w:r>
        <w:t xml:space="preserve"> to interact with. This system highlights </w:t>
      </w:r>
      <w:r w:rsidR="00D459B1">
        <w:t xml:space="preserve">the integration </w:t>
      </w:r>
      <w:r w:rsidR="00D459B1">
        <w:lastRenderedPageBreak/>
        <w:t>of</w:t>
      </w:r>
      <w:r>
        <w:t xml:space="preserve"> advanced preprocessing techniques and classification algorithms to enhance accessibility and user experience for individuals with mobility challenges</w:t>
      </w:r>
    </w:p>
    <w:p w14:paraId="0B9C21BB" w14:textId="77777777" w:rsidR="00A01659" w:rsidRDefault="00A01659">
      <w:pPr>
        <w:rPr>
          <w:b/>
        </w:rPr>
      </w:pPr>
      <w:r>
        <w:br w:type="page"/>
      </w:r>
    </w:p>
    <w:p w14:paraId="0000012C" w14:textId="330CC2DB" w:rsidR="00CF1CCF" w:rsidRDefault="00E308C4">
      <w:pPr>
        <w:pStyle w:val="Heading1"/>
      </w:pPr>
      <w:bookmarkStart w:id="167" w:name="_Toc197272663"/>
      <w:r>
        <w:lastRenderedPageBreak/>
        <w:t>Chapter 4—Results</w:t>
      </w:r>
      <w:bookmarkEnd w:id="167"/>
    </w:p>
    <w:p w14:paraId="0000012D" w14:textId="77777777" w:rsidR="00CF1CCF" w:rsidRDefault="00CF1CCF"/>
    <w:p w14:paraId="0000012E" w14:textId="77777777" w:rsidR="00CF1CCF" w:rsidRDefault="00E308C4">
      <w:pPr>
        <w:pStyle w:val="Heading2"/>
      </w:pPr>
      <w:bookmarkStart w:id="168" w:name="_Toc197272664"/>
      <w:r>
        <w:t>4.1 Introduction</w:t>
      </w:r>
      <w:bookmarkEnd w:id="168"/>
    </w:p>
    <w:p w14:paraId="688E80D2" w14:textId="5D188BD2" w:rsidR="00D17876" w:rsidRPr="00D17876" w:rsidRDefault="00D17876" w:rsidP="00D17876">
      <w:pPr>
        <w:spacing w:before="100" w:beforeAutospacing="1" w:after="100" w:afterAutospacing="1" w:line="480" w:lineRule="auto"/>
        <w:ind w:firstLine="360"/>
      </w:pPr>
      <w:r w:rsidRPr="00D17876">
        <w:t xml:space="preserve">This chapter </w:t>
      </w:r>
      <w:r w:rsidR="00CD2891">
        <w:t>compares</w:t>
      </w:r>
      <w:r w:rsidRPr="00D17876">
        <w:t xml:space="preserve"> the four candidate architectures proposed in Chapter 3 for Stage</w:t>
      </w:r>
      <w:r w:rsidR="002973E7">
        <w:t>-</w:t>
      </w:r>
      <w:r w:rsidRPr="00D17876">
        <w:t xml:space="preserve">3 of the Praxis pipeline. The overarching goal </w:t>
      </w:r>
      <w:r w:rsidR="005523DA">
        <w:t>was</w:t>
      </w:r>
      <w:r w:rsidRPr="00D17876">
        <w:t xml:space="preserve"> </w:t>
      </w:r>
      <w:r w:rsidR="00447416">
        <w:t>to determine</w:t>
      </w:r>
      <w:r w:rsidRPr="00D17876">
        <w:t xml:space="preserve"> which design </w:t>
      </w:r>
      <w:r w:rsidR="00447416">
        <w:t>deliver</w:t>
      </w:r>
      <w:r w:rsidR="005523DA">
        <w:t>ed</w:t>
      </w:r>
      <w:r w:rsidR="00447416">
        <w:t xml:space="preserve"> the highest performance in vector alignment classification</w:t>
      </w:r>
      <w:r w:rsidRPr="00D17876">
        <w:t>.</w:t>
      </w:r>
    </w:p>
    <w:p w14:paraId="3DF0F439" w14:textId="086696D8" w:rsidR="00D17876" w:rsidRPr="00D17876" w:rsidRDefault="00D17876" w:rsidP="00D17876">
      <w:pPr>
        <w:numPr>
          <w:ilvl w:val="0"/>
          <w:numId w:val="30"/>
        </w:numPr>
        <w:spacing w:before="100" w:beforeAutospacing="1" w:after="100" w:afterAutospacing="1" w:line="480" w:lineRule="auto"/>
      </w:pPr>
      <w:r w:rsidRPr="00D17876">
        <w:rPr>
          <w:b/>
          <w:bCs/>
        </w:rPr>
        <w:t>Transformer-only classifier</w:t>
      </w:r>
      <w:r w:rsidRPr="00D17876">
        <w:t xml:space="preserve"> – a pure sequence-to-label model that </w:t>
      </w:r>
      <w:r w:rsidR="002973E7">
        <w:t>consider</w:t>
      </w:r>
      <w:r w:rsidRPr="00D17876">
        <w:t xml:space="preserve">s each multimodal frame (hand </w:t>
      </w:r>
      <w:r w:rsidR="002973E7">
        <w:t>pointing direction vector</w:t>
      </w:r>
      <w:r w:rsidRPr="00D17876">
        <w:t xml:space="preserve"> and object </w:t>
      </w:r>
      <w:r w:rsidR="002973E7">
        <w:t>position vector</w:t>
      </w:r>
      <w:r w:rsidRPr="00D17876">
        <w:t>) as an ordered token sequence.</w:t>
      </w:r>
    </w:p>
    <w:p w14:paraId="5FD5F2D1" w14:textId="3141FDDB" w:rsidR="00D17876" w:rsidRPr="00D17876" w:rsidRDefault="00D17876" w:rsidP="00D17876">
      <w:pPr>
        <w:numPr>
          <w:ilvl w:val="0"/>
          <w:numId w:val="30"/>
        </w:numPr>
        <w:spacing w:before="100" w:beforeAutospacing="1" w:after="100" w:afterAutospacing="1" w:line="480" w:lineRule="auto"/>
      </w:pPr>
      <w:r w:rsidRPr="00D17876">
        <w:rPr>
          <w:b/>
          <w:bCs/>
        </w:rPr>
        <w:t>MLP-only classifier</w:t>
      </w:r>
      <w:r w:rsidR="00EB1F79">
        <w:t>:</w:t>
      </w:r>
      <w:r w:rsidRPr="00D17876">
        <w:t xml:space="preserve"> a lightweight fully connected network that </w:t>
      </w:r>
      <w:r w:rsidR="00EB1F79">
        <w:t>utiliz</w:t>
      </w:r>
      <w:r w:rsidRPr="00D17876">
        <w:t xml:space="preserve">es the same normalized feature vector but </w:t>
      </w:r>
      <w:r w:rsidR="00EB1F79">
        <w:t>avoid</w:t>
      </w:r>
      <w:r w:rsidRPr="00D17876">
        <w:t xml:space="preserve">s attention mechanisms to </w:t>
      </w:r>
      <w:r w:rsidR="00EB1F79">
        <w:t>reduc</w:t>
      </w:r>
      <w:r w:rsidRPr="00D17876">
        <w:t>e latency.</w:t>
      </w:r>
    </w:p>
    <w:p w14:paraId="2DD11A0A" w14:textId="65798227" w:rsidR="00D17876" w:rsidRPr="00D17876" w:rsidRDefault="00D17876" w:rsidP="00D17876">
      <w:pPr>
        <w:numPr>
          <w:ilvl w:val="0"/>
          <w:numId w:val="30"/>
        </w:numPr>
        <w:spacing w:before="100" w:beforeAutospacing="1" w:after="100" w:afterAutospacing="1" w:line="480" w:lineRule="auto"/>
      </w:pPr>
      <w:r w:rsidRPr="00D17876">
        <w:rPr>
          <w:b/>
          <w:bCs/>
        </w:rPr>
        <w:t>Transformer + gaze</w:t>
      </w:r>
      <w:r w:rsidRPr="00D17876">
        <w:t xml:space="preserve"> – the baseline Transformer </w:t>
      </w:r>
      <w:r w:rsidR="00B45501">
        <w:t>enhanc</w:t>
      </w:r>
      <w:r w:rsidRPr="00D17876">
        <w:t xml:space="preserve">ed with a learned gaze direction embedding </w:t>
      </w:r>
      <w:r w:rsidR="00B45501">
        <w:t>design</w:t>
      </w:r>
      <w:r w:rsidRPr="00D17876">
        <w:t xml:space="preserve">ed to </w:t>
      </w:r>
      <w:r w:rsidR="00B45501">
        <w:t>clarify</w:t>
      </w:r>
      <w:r w:rsidRPr="00D17876">
        <w:t xml:space="preserve"> overlapping pointing vectors.</w:t>
      </w:r>
    </w:p>
    <w:p w14:paraId="49E0AA81" w14:textId="0A2722E5" w:rsidR="00D17876" w:rsidRPr="00D17876" w:rsidRDefault="00D17876" w:rsidP="00D17876">
      <w:pPr>
        <w:numPr>
          <w:ilvl w:val="0"/>
          <w:numId w:val="30"/>
        </w:numPr>
        <w:spacing w:before="100" w:beforeAutospacing="1" w:after="100" w:afterAutospacing="1" w:line="480" w:lineRule="auto"/>
      </w:pPr>
      <w:r w:rsidRPr="00D17876">
        <w:rPr>
          <w:b/>
          <w:bCs/>
        </w:rPr>
        <w:t>MLP + gaze</w:t>
      </w:r>
      <w:r w:rsidRPr="00D17876">
        <w:t xml:space="preserve"> – the compact MLP architecture enhanced with identical gaze features, </w:t>
      </w:r>
      <w:r w:rsidR="00E77B95">
        <w:t>enabl</w:t>
      </w:r>
      <w:r w:rsidRPr="00D17876">
        <w:t>ing us to isolate the incremental value of gaze cues when complex attention is absent.</w:t>
      </w:r>
    </w:p>
    <w:p w14:paraId="6878E8BE" w14:textId="1C62F925" w:rsidR="00B15ACF" w:rsidRPr="00D17876" w:rsidRDefault="00D17876" w:rsidP="00D17876">
      <w:pPr>
        <w:spacing w:before="100" w:beforeAutospacing="1" w:after="100" w:afterAutospacing="1" w:line="480" w:lineRule="auto"/>
        <w:ind w:firstLine="360"/>
      </w:pPr>
      <w:r w:rsidRPr="00D17876">
        <w:t>For each approach</w:t>
      </w:r>
      <w:r w:rsidR="00C33C13">
        <w:t>,</w:t>
      </w:r>
      <w:r w:rsidRPr="00D17876">
        <w:t xml:space="preserve"> we trained on the </w:t>
      </w:r>
      <w:r w:rsidR="00C33C13">
        <w:t>518</w:t>
      </w:r>
      <w:r w:rsidRPr="00D17876">
        <w:t xml:space="preserve">k-sample </w:t>
      </w:r>
      <w:r w:rsidR="00C33C13">
        <w:t xml:space="preserve">data </w:t>
      </w:r>
      <w:r w:rsidRPr="00D17876">
        <w:t>introduced in §3.</w:t>
      </w:r>
      <w:r w:rsidR="00C33C13">
        <w:t>3.1</w:t>
      </w:r>
      <w:r w:rsidRPr="00D17876">
        <w:t xml:space="preserve">, using a stratified </w:t>
      </w:r>
      <w:r w:rsidR="00C33C13">
        <w:t>7</w:t>
      </w:r>
      <w:r w:rsidRPr="00D17876">
        <w:t>0/</w:t>
      </w:r>
      <w:r w:rsidR="00C33C13">
        <w:t>2</w:t>
      </w:r>
      <w:r w:rsidRPr="00D17876">
        <w:t>0/10 split and identical data</w:t>
      </w:r>
      <w:r w:rsidR="00C060DD">
        <w:t xml:space="preserve"> </w:t>
      </w:r>
      <w:r w:rsidRPr="00D17876">
        <w:t xml:space="preserve">augmentation schedules. Performance is reported on the held-out test partition with </w:t>
      </w:r>
      <w:r w:rsidR="00C060DD">
        <w:t>a</w:t>
      </w:r>
      <w:r w:rsidRPr="00D17876">
        <w:t xml:space="preserve">ccuracy, F1-score, </w:t>
      </w:r>
      <w:r w:rsidR="00C060DD">
        <w:t>p</w:t>
      </w:r>
      <w:r w:rsidRPr="00D17876">
        <w:t>recision</w:t>
      </w:r>
      <w:r>
        <w:t>,</w:t>
      </w:r>
      <w:r w:rsidRPr="00D17876">
        <w:t xml:space="preserve"> and </w:t>
      </w:r>
      <w:r w:rsidR="00C060DD">
        <w:t>r</w:t>
      </w:r>
      <w:r w:rsidRPr="00D17876">
        <w:t>ecall</w:t>
      </w:r>
      <w:r>
        <w:t xml:space="preserve"> </w:t>
      </w:r>
      <w:r w:rsidRPr="00D17876">
        <w:t>between predicted and ground</w:t>
      </w:r>
      <w:r w:rsidR="00C060DD">
        <w:t xml:space="preserve"> </w:t>
      </w:r>
      <w:r w:rsidRPr="00D17876">
        <w:t xml:space="preserve">truth </w:t>
      </w:r>
      <w:r>
        <w:t>alignment labels.</w:t>
      </w:r>
    </w:p>
    <w:p w14:paraId="197F1D4F" w14:textId="5927D73B" w:rsidR="007529CE" w:rsidRDefault="00E308C4" w:rsidP="00B15ACF">
      <w:pPr>
        <w:pStyle w:val="Heading2"/>
      </w:pPr>
      <w:bookmarkStart w:id="169" w:name="_Toc197272665"/>
      <w:r>
        <w:lastRenderedPageBreak/>
        <w:t xml:space="preserve">4.2 </w:t>
      </w:r>
      <w:r w:rsidR="007529CE" w:rsidRPr="007529CE">
        <w:t>Method</w:t>
      </w:r>
      <w:r w:rsidR="007529CE">
        <w:t xml:space="preserve"> </w:t>
      </w:r>
      <w:r w:rsidR="0093502C">
        <w:t>O</w:t>
      </w:r>
      <w:r w:rsidR="007529CE">
        <w:t>ne: Transformer</w:t>
      </w:r>
      <w:bookmarkEnd w:id="169"/>
    </w:p>
    <w:p w14:paraId="0DDA43E6" w14:textId="1888575A" w:rsidR="00C9723B" w:rsidRDefault="0093502C" w:rsidP="00C9723B">
      <w:pPr>
        <w:spacing w:line="480" w:lineRule="auto"/>
        <w:ind w:firstLine="720"/>
      </w:pPr>
      <w:r>
        <w:t xml:space="preserve">The first is a Transformer-based model designed </w:t>
      </w:r>
      <w:r w:rsidR="00E77B95">
        <w:t>to</w:t>
      </w:r>
      <w:r>
        <w:t xml:space="preserve"> </w:t>
      </w:r>
      <w:r w:rsidR="00E77B95">
        <w:t xml:space="preserve">classify </w:t>
      </w:r>
      <w:r>
        <w:t>vector alignment in pointing and device location tasks. In this setup, “misaligned” vectors indicate a deviation from the intended location or orientation, wh</w:t>
      </w:r>
      <w:r w:rsidR="00E77B95">
        <w:t>ile</w:t>
      </w:r>
      <w:r>
        <w:t xml:space="preserve"> “well-aligned” vectors closely match the target reference. </w:t>
      </w:r>
    </w:p>
    <w:p w14:paraId="6ECB2726" w14:textId="28AE873B" w:rsidR="00CA55BA" w:rsidRDefault="00CA55BA" w:rsidP="00CA55BA">
      <w:pPr>
        <w:pStyle w:val="Heading3"/>
      </w:pPr>
      <w:bookmarkStart w:id="170" w:name="_Toc197272666"/>
      <w:r>
        <w:t xml:space="preserve">4.2.1 </w:t>
      </w:r>
      <w:r w:rsidR="0020496C">
        <w:t>Test Results</w:t>
      </w:r>
      <w:bookmarkEnd w:id="170"/>
    </w:p>
    <w:p w14:paraId="776A42E1" w14:textId="1998DDF9" w:rsidR="00CB7C0D" w:rsidRPr="00972876" w:rsidRDefault="00972876" w:rsidP="00972876">
      <w:pPr>
        <w:spacing w:line="480" w:lineRule="auto"/>
        <w:ind w:left="720" w:firstLine="720"/>
        <w:rPr>
          <w:rFonts w:ascii="TimesNewRoman" w:hAnsi="TimesNewRoman"/>
        </w:rPr>
      </w:pPr>
      <w:r>
        <w:t xml:space="preserve">The Transformer-based model was evaluated on a held-out test set comprising 51,794 samples. The results, shown in Table </w:t>
      </w:r>
      <w:r w:rsidR="008A6950">
        <w:t>3</w:t>
      </w:r>
      <w:r>
        <w:t xml:space="preserve">, indicate a test accuracy of </w:t>
      </w:r>
      <w:r>
        <w:rPr>
          <w:rStyle w:val="Strong"/>
        </w:rPr>
        <w:t>92.1</w:t>
      </w:r>
      <w:r w:rsidR="005828B0">
        <w:rPr>
          <w:rStyle w:val="Strong"/>
        </w:rPr>
        <w:t>2</w:t>
      </w:r>
      <w:r>
        <w:rPr>
          <w:rStyle w:val="Strong"/>
        </w:rPr>
        <w:t>%</w:t>
      </w:r>
      <w:r>
        <w:t xml:space="preserve">, confirming the model’s strong ability to classify vector alignment between pointing and device direction. The model also achieved an F1-score of </w:t>
      </w:r>
      <w:r>
        <w:rPr>
          <w:rStyle w:val="Strong"/>
        </w:rPr>
        <w:t>0.9</w:t>
      </w:r>
      <w:r w:rsidR="005828B0">
        <w:rPr>
          <w:rStyle w:val="Strong"/>
        </w:rPr>
        <w:t>35</w:t>
      </w:r>
      <w:r>
        <w:t xml:space="preserve">, with relatively balanced precision and recall. Additionally, </w:t>
      </w:r>
      <w:r w:rsidRPr="009503A3">
        <w:rPr>
          <w:lang w:eastAsia="ja-JP"/>
        </w:rPr>
        <w:t>Figure 1</w:t>
      </w:r>
      <w:r>
        <w:rPr>
          <w:lang w:eastAsia="ja-JP"/>
        </w:rPr>
        <w:t>7</w:t>
      </w:r>
      <w:r w:rsidRPr="009503A3">
        <w:rPr>
          <w:lang w:eastAsia="ja-JP"/>
        </w:rPr>
        <w:t xml:space="preserve"> illustrates th</w:t>
      </w:r>
      <w:r>
        <w:rPr>
          <w:lang w:eastAsia="ja-JP"/>
        </w:rPr>
        <w:t>is model's</w:t>
      </w:r>
      <w:r w:rsidRPr="009503A3">
        <w:rPr>
          <w:lang w:eastAsia="ja-JP"/>
        </w:rPr>
        <w:t xml:space="preserve"> receiver operating characteristic (ROC) curve, achieving an AUC of </w:t>
      </w:r>
      <w:r w:rsidRPr="005828B0">
        <w:rPr>
          <w:b/>
          <w:bCs/>
          <w:lang w:eastAsia="ja-JP"/>
        </w:rPr>
        <w:t>0.981</w:t>
      </w:r>
      <w:r>
        <w:rPr>
          <w:lang w:eastAsia="ja-JP"/>
        </w:rPr>
        <w:t xml:space="preserve">. </w:t>
      </w:r>
      <w:r>
        <w:t xml:space="preserve">These results support Hypothesis 1, which predicted that the system would exceed </w:t>
      </w:r>
      <w:r w:rsidR="005828B0">
        <w:t>9</w:t>
      </w:r>
      <w:r>
        <w:t>0% test accuracy.</w:t>
      </w:r>
      <w:r w:rsidR="00D10864">
        <w:t xml:space="preserve"> The 90 % threshold is derived from cosine similarity as our baseline metric (Appendix C).</w:t>
      </w:r>
    </w:p>
    <w:p w14:paraId="5BA6C861" w14:textId="77777777" w:rsidR="00CB7C0D" w:rsidRDefault="00010E4B" w:rsidP="00010E4B">
      <w:pPr>
        <w:spacing w:line="480" w:lineRule="auto"/>
        <w:ind w:firstLine="720"/>
        <w:rPr>
          <w:lang w:eastAsia="ja-JP"/>
        </w:rPr>
      </w:pPr>
      <w:r>
        <w:rPr>
          <w:noProof/>
        </w:rPr>
        <w:lastRenderedPageBreak/>
        <mc:AlternateContent>
          <mc:Choice Requires="wps">
            <w:drawing>
              <wp:inline distT="0" distB="0" distL="0" distR="0" wp14:anchorId="2615786A" wp14:editId="0A4A49C0">
                <wp:extent cx="5065776" cy="3566160"/>
                <wp:effectExtent l="0" t="0" r="1905" b="2540"/>
                <wp:docPr id="294761266" name="Rectangle 294761266"/>
                <wp:cNvGraphicFramePr/>
                <a:graphic xmlns:a="http://schemas.openxmlformats.org/drawingml/2006/main">
                  <a:graphicData uri="http://schemas.microsoft.com/office/word/2010/wordprocessingShape">
                    <wps:wsp>
                      <wps:cNvSpPr/>
                      <wps:spPr>
                        <a:xfrm>
                          <a:off x="0" y="0"/>
                          <a:ext cx="5065776" cy="3566160"/>
                        </a:xfrm>
                        <a:prstGeom prst="rect">
                          <a:avLst/>
                        </a:prstGeom>
                        <a:solidFill>
                          <a:srgbClr val="FFFFFF"/>
                        </a:solidFill>
                        <a:ln>
                          <a:noFill/>
                        </a:ln>
                      </wps:spPr>
                      <wps:txbx>
                        <w:txbxContent>
                          <w:p w14:paraId="7A99DDE5" w14:textId="3369A273" w:rsidR="00E8112D" w:rsidRDefault="00152C24" w:rsidP="00E8112D">
                            <w:pPr>
                              <w:keepNext/>
                              <w:spacing w:after="240"/>
                              <w:jc w:val="center"/>
                              <w:textDirection w:val="btLr"/>
                            </w:pPr>
                            <w:r>
                              <w:rPr>
                                <w:noProof/>
                              </w:rPr>
                              <w:drawing>
                                <wp:inline distT="0" distB="0" distL="0" distR="0" wp14:anchorId="7689D1CB" wp14:editId="2FA52C33">
                                  <wp:extent cx="3666744" cy="2752344"/>
                                  <wp:effectExtent l="0" t="0" r="3810" b="3810"/>
                                  <wp:docPr id="1895271428" name="Picture 28" descr="A graph of a positive resu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1428" name="Picture 28" descr="A graph of a positive resul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3666744" cy="2752344"/>
                                          </a:xfrm>
                                          <a:prstGeom prst="rect">
                                            <a:avLst/>
                                          </a:prstGeom>
                                        </pic:spPr>
                                      </pic:pic>
                                    </a:graphicData>
                                  </a:graphic>
                                </wp:inline>
                              </w:drawing>
                            </w:r>
                          </w:p>
                          <w:p w14:paraId="7BE29A17" w14:textId="5BBA1A55" w:rsidR="00E8112D" w:rsidRDefault="00E8112D" w:rsidP="00E8112D">
                            <w:pPr>
                              <w:pStyle w:val="Caption"/>
                              <w:jc w:val="center"/>
                            </w:pPr>
                            <w:bookmarkStart w:id="171" w:name="_Toc197272725"/>
                            <w:r>
                              <w:t xml:space="preserve">Figure </w:t>
                            </w:r>
                            <w:fldSimple w:instr=" SEQ Figure \* ARABIC ">
                              <w:r w:rsidR="008B7CD8">
                                <w:rPr>
                                  <w:noProof/>
                                </w:rPr>
                                <w:t>17</w:t>
                              </w:r>
                            </w:fldSimple>
                            <w:r>
                              <w:t xml:space="preserve">. </w:t>
                            </w:r>
                            <w:r w:rsidRPr="00400840">
                              <w:t>Training and Validation Accuracy and Loss for the Transformer Model</w:t>
                            </w:r>
                            <w:bookmarkEnd w:id="171"/>
                          </w:p>
                          <w:p w14:paraId="158D5CDB" w14:textId="7743AEE7" w:rsidR="00010E4B" w:rsidRDefault="00010E4B" w:rsidP="00D25A42">
                            <w:pPr>
                              <w:keepNext/>
                              <w:spacing w:after="240"/>
                              <w:jc w:val="center"/>
                              <w:textDirection w:val="btLr"/>
                            </w:pPr>
                          </w:p>
                          <w:p w14:paraId="292A98D9" w14:textId="77777777" w:rsidR="00010E4B" w:rsidRDefault="00010E4B" w:rsidP="00010E4B">
                            <w:pPr>
                              <w:pStyle w:val="Caption"/>
                            </w:pPr>
                          </w:p>
                          <w:p w14:paraId="62368CC7" w14:textId="77777777" w:rsidR="00010E4B" w:rsidRDefault="00010E4B" w:rsidP="00010E4B">
                            <w:pPr>
                              <w:textDirection w:val="btLr"/>
                            </w:pPr>
                          </w:p>
                        </w:txbxContent>
                      </wps:txbx>
                      <wps:bodyPr spcFirstLastPara="1" wrap="square" lIns="91425" tIns="45700" rIns="91425" bIns="45700" anchor="t" anchorCtr="0" upright="1">
                        <a:noAutofit/>
                      </wps:bodyPr>
                    </wps:wsp>
                  </a:graphicData>
                </a:graphic>
              </wp:inline>
            </w:drawing>
          </mc:Choice>
          <mc:Fallback>
            <w:pict>
              <v:rect w14:anchorId="2615786A" id="Rectangle 294761266" o:spid="_x0000_s1043" style="width:398.9pt;height:2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" stroked="f">
                <v:textbox inset="2.53958mm,1.2694mm,2.53958mm,1.2694mm">
                  <w:txbxContent>
                    <w:p w14:paraId="7A99DDE5" w14:textId="3369A273" w:rsidR="00E8112D" w:rsidRDefault="00152C24" w:rsidP="00E8112D">
                      <w:pPr>
                        <w:keepNext/>
                        <w:spacing w:after="240"/>
                        <w:jc w:val="center"/>
                        <w:textDirection w:val="btLr"/>
                      </w:pPr>
                      <w:r>
                        <w:rPr>
                          <w:noProof/>
                        </w:rPr>
                        <w:drawing>
                          <wp:inline distT="0" distB="0" distL="0" distR="0" wp14:anchorId="7689D1CB" wp14:editId="2FA52C33">
                            <wp:extent cx="3666744" cy="2752344"/>
                            <wp:effectExtent l="0" t="0" r="3810" b="3810"/>
                            <wp:docPr id="1895271428" name="Picture 28" descr="A graph of a positive resu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1428" name="Picture 28" descr="A graph of a positive resul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3666744" cy="2752344"/>
                                    </a:xfrm>
                                    <a:prstGeom prst="rect">
                                      <a:avLst/>
                                    </a:prstGeom>
                                  </pic:spPr>
                                </pic:pic>
                              </a:graphicData>
                            </a:graphic>
                          </wp:inline>
                        </w:drawing>
                      </w:r>
                    </w:p>
                    <w:p w14:paraId="7BE29A17" w14:textId="5BBA1A55" w:rsidR="00E8112D" w:rsidRDefault="00E8112D" w:rsidP="00E8112D">
                      <w:pPr>
                        <w:pStyle w:val="Caption"/>
                        <w:jc w:val="center"/>
                      </w:pPr>
                      <w:bookmarkStart w:id="172" w:name="_Toc197272725"/>
                      <w:r>
                        <w:t xml:space="preserve">Figure </w:t>
                      </w:r>
                      <w:fldSimple w:instr=" SEQ Figure \* ARABIC ">
                        <w:r w:rsidR="008B7CD8">
                          <w:rPr>
                            <w:noProof/>
                          </w:rPr>
                          <w:t>17</w:t>
                        </w:r>
                      </w:fldSimple>
                      <w:r>
                        <w:t xml:space="preserve">. </w:t>
                      </w:r>
                      <w:r w:rsidRPr="00400840">
                        <w:t>Training and Validation Accuracy and Loss for the Transformer Model</w:t>
                      </w:r>
                      <w:bookmarkEnd w:id="172"/>
                    </w:p>
                    <w:p w14:paraId="158D5CDB" w14:textId="7743AEE7" w:rsidR="00010E4B" w:rsidRDefault="00010E4B" w:rsidP="00D25A42">
                      <w:pPr>
                        <w:keepNext/>
                        <w:spacing w:after="240"/>
                        <w:jc w:val="center"/>
                        <w:textDirection w:val="btLr"/>
                      </w:pPr>
                    </w:p>
                    <w:p w14:paraId="292A98D9" w14:textId="77777777" w:rsidR="00010E4B" w:rsidRDefault="00010E4B" w:rsidP="00010E4B">
                      <w:pPr>
                        <w:pStyle w:val="Caption"/>
                      </w:pPr>
                    </w:p>
                    <w:p w14:paraId="62368CC7" w14:textId="77777777" w:rsidR="00010E4B" w:rsidRDefault="00010E4B" w:rsidP="00010E4B">
                      <w:pPr>
                        <w:textDirection w:val="btLr"/>
                      </w:pPr>
                    </w:p>
                  </w:txbxContent>
                </v:textbox>
                <w10:anchorlock/>
              </v:rect>
            </w:pict>
          </mc:Fallback>
        </mc:AlternateContent>
      </w:r>
    </w:p>
    <w:p w14:paraId="182B066D" w14:textId="31B3063A" w:rsidR="006C2914" w:rsidRPr="006C2914" w:rsidRDefault="006C2914" w:rsidP="00010E4B">
      <w:pPr>
        <w:spacing w:line="480" w:lineRule="auto"/>
        <w:ind w:firstLine="720"/>
        <w:rPr>
          <w:b/>
          <w:bCs/>
          <w:lang w:eastAsia="ja-JP"/>
          <w:rPrChange w:id="173" w:author="Flora Farago" w:date="2025-05-06T22:39:00Z" w16du:dateUtc="2025-05-07T03:39:00Z">
            <w:rPr>
              <w:lang w:eastAsia="ja-JP"/>
            </w:rPr>
          </w:rPrChange>
        </w:rPr>
      </w:pPr>
      <w:r w:rsidRPr="006C2914">
        <w:rPr>
          <w:b/>
          <w:bCs/>
          <w:lang w:eastAsia="ja-JP"/>
          <w:rPrChange w:id="174" w:author="Flora Farago" w:date="2025-05-06T22:39:00Z" w16du:dateUtc="2025-05-07T03:39:00Z">
            <w:rPr>
              <w:lang w:eastAsia="ja-JP"/>
            </w:rPr>
          </w:rPrChange>
        </w:rPr>
        <w:t>Table 3. Testing Results for the Transformer Method</w:t>
      </w:r>
    </w:p>
    <w:tbl>
      <w:tblPr>
        <w:tblStyle w:val="TableGrid"/>
        <w:tblW w:w="6576" w:type="dxa"/>
        <w:tblInd w:w="1327" w:type="dxa"/>
        <w:tblLook w:val="04A0" w:firstRow="1" w:lastRow="0" w:firstColumn="1" w:lastColumn="0" w:noHBand="0" w:noVBand="1"/>
      </w:tblPr>
      <w:tblGrid>
        <w:gridCol w:w="1550"/>
        <w:gridCol w:w="1189"/>
        <w:gridCol w:w="897"/>
        <w:gridCol w:w="1180"/>
        <w:gridCol w:w="880"/>
        <w:gridCol w:w="880"/>
      </w:tblGrid>
      <w:tr w:rsidR="00F97823" w14:paraId="4A5F8F52" w14:textId="074788F4" w:rsidTr="00D25A42">
        <w:tc>
          <w:tcPr>
            <w:tcW w:w="1416" w:type="dxa"/>
            <w:shd w:val="clear" w:color="auto" w:fill="D9E2F3" w:themeFill="accent5" w:themeFillTint="33"/>
          </w:tcPr>
          <w:p w14:paraId="47662234" w14:textId="79F1C5D4" w:rsidR="00F97823" w:rsidRPr="00AB433B" w:rsidRDefault="00F97823" w:rsidP="00721754">
            <w:pPr>
              <w:spacing w:line="480" w:lineRule="auto"/>
              <w:rPr>
                <w:b/>
                <w:bCs/>
              </w:rPr>
            </w:pPr>
            <w:r>
              <w:rPr>
                <w:b/>
                <w:bCs/>
              </w:rPr>
              <w:t>Model</w:t>
            </w:r>
          </w:p>
        </w:tc>
        <w:tc>
          <w:tcPr>
            <w:tcW w:w="1189" w:type="dxa"/>
            <w:shd w:val="clear" w:color="auto" w:fill="D9E2F3" w:themeFill="accent5" w:themeFillTint="33"/>
          </w:tcPr>
          <w:p w14:paraId="343B0D57" w14:textId="0B8CB4F3" w:rsidR="00F97823" w:rsidRPr="00AB433B" w:rsidRDefault="00F97823" w:rsidP="00721754">
            <w:pPr>
              <w:spacing w:line="480" w:lineRule="auto"/>
              <w:rPr>
                <w:b/>
                <w:bCs/>
              </w:rPr>
            </w:pPr>
            <w:r>
              <w:rPr>
                <w:b/>
                <w:bCs/>
              </w:rPr>
              <w:t>Accuracy</w:t>
            </w:r>
          </w:p>
        </w:tc>
        <w:tc>
          <w:tcPr>
            <w:tcW w:w="955" w:type="dxa"/>
            <w:shd w:val="clear" w:color="auto" w:fill="D9E2F3" w:themeFill="accent5" w:themeFillTint="33"/>
          </w:tcPr>
          <w:p w14:paraId="1A5E4561" w14:textId="12BFE13F" w:rsidR="00F97823" w:rsidRPr="00AB433B" w:rsidRDefault="00F97823" w:rsidP="00721754">
            <w:pPr>
              <w:spacing w:line="480" w:lineRule="auto"/>
              <w:rPr>
                <w:b/>
                <w:bCs/>
              </w:rPr>
            </w:pPr>
            <w:r>
              <w:rPr>
                <w:b/>
                <w:bCs/>
              </w:rPr>
              <w:t>F1</w:t>
            </w:r>
          </w:p>
        </w:tc>
        <w:tc>
          <w:tcPr>
            <w:tcW w:w="1230" w:type="dxa"/>
            <w:shd w:val="clear" w:color="auto" w:fill="D9E2F3" w:themeFill="accent5" w:themeFillTint="33"/>
          </w:tcPr>
          <w:p w14:paraId="2D9864CB" w14:textId="2B5CD656" w:rsidR="00F97823" w:rsidRPr="00AB433B" w:rsidRDefault="00F97823" w:rsidP="00721754">
            <w:pPr>
              <w:spacing w:line="480" w:lineRule="auto"/>
              <w:rPr>
                <w:b/>
                <w:bCs/>
              </w:rPr>
            </w:pPr>
            <w:r>
              <w:rPr>
                <w:b/>
                <w:bCs/>
              </w:rPr>
              <w:t>Precision</w:t>
            </w:r>
          </w:p>
        </w:tc>
        <w:tc>
          <w:tcPr>
            <w:tcW w:w="893" w:type="dxa"/>
            <w:shd w:val="clear" w:color="auto" w:fill="D9E2F3" w:themeFill="accent5" w:themeFillTint="33"/>
          </w:tcPr>
          <w:p w14:paraId="3A2F40F8" w14:textId="4AC28558" w:rsidR="00F97823" w:rsidRDefault="00F97823" w:rsidP="00721754">
            <w:pPr>
              <w:spacing w:line="480" w:lineRule="auto"/>
              <w:rPr>
                <w:b/>
                <w:bCs/>
              </w:rPr>
            </w:pPr>
            <w:r>
              <w:rPr>
                <w:b/>
                <w:bCs/>
              </w:rPr>
              <w:t>Recall</w:t>
            </w:r>
          </w:p>
        </w:tc>
        <w:tc>
          <w:tcPr>
            <w:tcW w:w="893" w:type="dxa"/>
            <w:shd w:val="clear" w:color="auto" w:fill="D9E2F3" w:themeFill="accent5" w:themeFillTint="33"/>
          </w:tcPr>
          <w:p w14:paraId="5E5DBC39" w14:textId="65A68043" w:rsidR="00F97823" w:rsidRDefault="001202CD" w:rsidP="00721754">
            <w:pPr>
              <w:spacing w:line="480" w:lineRule="auto"/>
              <w:rPr>
                <w:b/>
                <w:bCs/>
              </w:rPr>
            </w:pPr>
            <w:r>
              <w:rPr>
                <w:b/>
                <w:bCs/>
              </w:rPr>
              <w:t>FPR</w:t>
            </w:r>
          </w:p>
        </w:tc>
      </w:tr>
      <w:tr w:rsidR="00F97823" w14:paraId="10C612BD" w14:textId="4D0AD0C4" w:rsidTr="00D25A42">
        <w:tc>
          <w:tcPr>
            <w:tcW w:w="1416" w:type="dxa"/>
          </w:tcPr>
          <w:p w14:paraId="4F0A12E2" w14:textId="7706B314" w:rsidR="00F97823" w:rsidRPr="00F620EC" w:rsidRDefault="00F97823" w:rsidP="00721754">
            <w:pPr>
              <w:spacing w:line="480" w:lineRule="auto"/>
              <w:rPr>
                <w:b/>
                <w:bCs/>
              </w:rPr>
            </w:pPr>
            <w:r w:rsidRPr="00F620EC">
              <w:rPr>
                <w:b/>
                <w:bCs/>
              </w:rPr>
              <w:t>Transformer</w:t>
            </w:r>
          </w:p>
        </w:tc>
        <w:tc>
          <w:tcPr>
            <w:tcW w:w="1189" w:type="dxa"/>
          </w:tcPr>
          <w:p w14:paraId="508336A0" w14:textId="382BF46B" w:rsidR="00F97823" w:rsidRDefault="00F97823" w:rsidP="00721754">
            <w:pPr>
              <w:spacing w:line="480" w:lineRule="auto"/>
            </w:pPr>
            <w:r>
              <w:t>0.9212</w:t>
            </w:r>
          </w:p>
        </w:tc>
        <w:tc>
          <w:tcPr>
            <w:tcW w:w="955" w:type="dxa"/>
          </w:tcPr>
          <w:p w14:paraId="50D8CA9B" w14:textId="0F4DAC6E" w:rsidR="00F97823" w:rsidRDefault="00F97823" w:rsidP="00721754">
            <w:pPr>
              <w:spacing w:line="480" w:lineRule="auto"/>
            </w:pPr>
            <w:r>
              <w:t>0.9405</w:t>
            </w:r>
          </w:p>
        </w:tc>
        <w:tc>
          <w:tcPr>
            <w:tcW w:w="1230" w:type="dxa"/>
          </w:tcPr>
          <w:p w14:paraId="27E17EB1" w14:textId="4D888543" w:rsidR="00F97823" w:rsidRDefault="00F97823" w:rsidP="00721754">
            <w:pPr>
              <w:spacing w:line="480" w:lineRule="auto"/>
            </w:pPr>
            <w:r>
              <w:t>0.9114</w:t>
            </w:r>
          </w:p>
        </w:tc>
        <w:tc>
          <w:tcPr>
            <w:tcW w:w="893" w:type="dxa"/>
          </w:tcPr>
          <w:p w14:paraId="3BC4E6E0" w14:textId="5B363A7B" w:rsidR="00F97823" w:rsidRDefault="00F97823" w:rsidP="00E51EED">
            <w:pPr>
              <w:keepNext/>
              <w:spacing w:line="480" w:lineRule="auto"/>
            </w:pPr>
            <w:r>
              <w:t>0.9712</w:t>
            </w:r>
          </w:p>
        </w:tc>
        <w:tc>
          <w:tcPr>
            <w:tcW w:w="893" w:type="dxa"/>
          </w:tcPr>
          <w:p w14:paraId="32F7C4EC" w14:textId="479A1203" w:rsidR="00F97823" w:rsidRDefault="00F97823" w:rsidP="00E51EED">
            <w:pPr>
              <w:keepNext/>
              <w:spacing w:line="480" w:lineRule="auto"/>
            </w:pPr>
            <w:r>
              <w:t>0.1983</w:t>
            </w:r>
          </w:p>
        </w:tc>
      </w:tr>
    </w:tbl>
    <w:p w14:paraId="0775A5CB" w14:textId="4014B37D" w:rsidR="00F4436C" w:rsidRPr="00783A4C" w:rsidRDefault="00E51EED" w:rsidP="00E51EED">
      <w:pPr>
        <w:pStyle w:val="Caption"/>
        <w:jc w:val="center"/>
        <w:rPr>
          <w:lang w:eastAsia="ja-JP"/>
        </w:rPr>
      </w:pPr>
      <w:bookmarkStart w:id="175" w:name="_Ref196387206"/>
      <w:bookmarkStart w:id="176" w:name="_Ref196387192"/>
      <w:bookmarkStart w:id="177" w:name="_Toc197272737"/>
      <w:del w:id="178" w:author="Flora Farago" w:date="2025-05-06T22:40:00Z" w16du:dateUtc="2025-05-07T03:40:00Z">
        <w:r w:rsidDel="006C2914">
          <w:delText xml:space="preserve">Table </w:delText>
        </w:r>
        <w:r w:rsidR="00EA0C05" w:rsidDel="006C2914">
          <w:fldChar w:fldCharType="begin"/>
        </w:r>
        <w:r w:rsidR="00EA0C05" w:rsidDel="006C2914">
          <w:delInstrText xml:space="preserve"> SEQ Table \* ARABIC </w:delInstrText>
        </w:r>
        <w:r w:rsidR="00EA0C05" w:rsidDel="006C2914">
          <w:fldChar w:fldCharType="separate"/>
        </w:r>
        <w:r w:rsidR="00EA0C05" w:rsidDel="006C2914">
          <w:rPr>
            <w:noProof/>
          </w:rPr>
          <w:delText>3</w:delText>
        </w:r>
        <w:r w:rsidR="00EA0C05" w:rsidDel="006C2914">
          <w:rPr>
            <w:noProof/>
          </w:rPr>
          <w:fldChar w:fldCharType="end"/>
        </w:r>
      </w:del>
      <w:bookmarkEnd w:id="175"/>
      <w:del w:id="179" w:author="Flora Farago" w:date="2025-05-06T22:39:00Z" w16du:dateUtc="2025-05-07T03:39:00Z">
        <w:r w:rsidR="00AA39AB" w:rsidDel="006C2914">
          <w:delText>.</w:delText>
        </w:r>
        <w:r w:rsidDel="006C2914">
          <w:delText xml:space="preserve"> Testing results for the Transformer method</w:delText>
        </w:r>
      </w:del>
      <w:bookmarkEnd w:id="176"/>
      <w:bookmarkEnd w:id="177"/>
    </w:p>
    <w:p w14:paraId="00000130" w14:textId="3D813BCF" w:rsidR="00CF1CCF" w:rsidRDefault="007529CE" w:rsidP="007529CE">
      <w:pPr>
        <w:pStyle w:val="Heading2"/>
      </w:pPr>
      <w:bookmarkStart w:id="180" w:name="_Toc197272667"/>
      <w:r>
        <w:t xml:space="preserve">4.3 Method </w:t>
      </w:r>
      <w:r w:rsidR="003D6CA7">
        <w:t>Two</w:t>
      </w:r>
      <w:r>
        <w:t xml:space="preserve">: </w:t>
      </w:r>
      <w:r w:rsidR="003D6CA7">
        <w:t>Transformer plus Gaze</w:t>
      </w:r>
      <w:bookmarkEnd w:id="180"/>
    </w:p>
    <w:p w14:paraId="3D5C6936" w14:textId="0C2C3923" w:rsidR="0020496C" w:rsidRDefault="0020496C" w:rsidP="0020496C">
      <w:pPr>
        <w:spacing w:line="480" w:lineRule="auto"/>
      </w:pPr>
      <w:r>
        <w:tab/>
      </w:r>
      <w:r w:rsidR="001202CD">
        <w:t>The second model employs a Transformer architecture tailored for vector alignment in pointing- and device-localization tasks, incorporating gaze direction as an additional input.</w:t>
      </w:r>
    </w:p>
    <w:p w14:paraId="52DD7950" w14:textId="53B8B027" w:rsidR="0020496C" w:rsidRPr="0020496C" w:rsidRDefault="0020496C" w:rsidP="0020496C">
      <w:pPr>
        <w:pStyle w:val="Heading3"/>
      </w:pPr>
      <w:bookmarkStart w:id="181" w:name="_Toc197272668"/>
      <w:r>
        <w:t>4.3.1 Test Results</w:t>
      </w:r>
      <w:bookmarkEnd w:id="181"/>
    </w:p>
    <w:p w14:paraId="7EF47A6F" w14:textId="018619B5" w:rsidR="00344627" w:rsidRDefault="00C202D2" w:rsidP="006D5DC9">
      <w:pPr>
        <w:spacing w:line="480" w:lineRule="auto"/>
        <w:ind w:left="720" w:firstLine="720"/>
      </w:pPr>
      <w:r>
        <w:t xml:space="preserve">The </w:t>
      </w:r>
      <w:r w:rsidR="004A760E">
        <w:t xml:space="preserve">Transformer model with gaze input improved upon the baseline Transformer’s performance. On the same test set, it achieved a test accuracy of </w:t>
      </w:r>
      <w:r w:rsidR="004A760E">
        <w:rPr>
          <w:rStyle w:val="Strong"/>
        </w:rPr>
        <w:lastRenderedPageBreak/>
        <w:t>95.</w:t>
      </w:r>
      <w:r w:rsidR="00FF1B4D">
        <w:rPr>
          <w:rStyle w:val="Strong"/>
        </w:rPr>
        <w:t>4</w:t>
      </w:r>
      <w:r w:rsidR="004A760E">
        <w:rPr>
          <w:rStyle w:val="Strong"/>
        </w:rPr>
        <w:t>8%</w:t>
      </w:r>
      <w:r w:rsidR="004A760E">
        <w:t>, approximately 3.</w:t>
      </w:r>
      <w:r w:rsidR="00FF1B4D">
        <w:t>4</w:t>
      </w:r>
      <w:r w:rsidR="004A760E">
        <w:t xml:space="preserve">% higher than the </w:t>
      </w:r>
      <w:r w:rsidR="00FF1B4D">
        <w:t>Transformer-only model</w:t>
      </w:r>
      <w:r w:rsidR="004A760E">
        <w:t xml:space="preserve">. Although this gain was slightly below the 5% improvement predicted in Hypothesis 2, it still demonstrates that gaze direction enhances classification performance. Precision and recall also improved, with the model achieving an AUC of </w:t>
      </w:r>
      <w:r w:rsidR="004A760E">
        <w:rPr>
          <w:rStyle w:val="Strong"/>
        </w:rPr>
        <w:t>0.989</w:t>
      </w:r>
      <w:r w:rsidR="004A760E">
        <w:t>, indicating excellent predictive performance.</w:t>
      </w:r>
    </w:p>
    <w:p w14:paraId="64C8E86B" w14:textId="1107FD43" w:rsidR="002622CC" w:rsidRDefault="00146510" w:rsidP="00292C00">
      <w:pPr>
        <w:keepNext/>
        <w:spacing w:line="240" w:lineRule="auto"/>
        <w:ind w:firstLine="720"/>
      </w:pPr>
      <w:r>
        <w:rPr>
          <w:noProof/>
        </w:rPr>
        <mc:AlternateContent>
          <mc:Choice Requires="wps">
            <w:drawing>
              <wp:inline distT="0" distB="0" distL="0" distR="0" wp14:anchorId="4D969616" wp14:editId="6E8BC735">
                <wp:extent cx="5065776" cy="2743200"/>
                <wp:effectExtent l="0" t="0" r="1905" b="0"/>
                <wp:docPr id="423234502" name="Rectangle 423234502"/>
                <wp:cNvGraphicFramePr/>
                <a:graphic xmlns:a="http://schemas.openxmlformats.org/drawingml/2006/main">
                  <a:graphicData uri="http://schemas.microsoft.com/office/word/2010/wordprocessingShape">
                    <wps:wsp>
                      <wps:cNvSpPr/>
                      <wps:spPr>
                        <a:xfrm>
                          <a:off x="0" y="0"/>
                          <a:ext cx="5065776" cy="2743200"/>
                        </a:xfrm>
                        <a:prstGeom prst="rect">
                          <a:avLst/>
                        </a:prstGeom>
                        <a:solidFill>
                          <a:srgbClr val="FFFFFF"/>
                        </a:solidFill>
                        <a:ln>
                          <a:noFill/>
                        </a:ln>
                      </wps:spPr>
                      <wps:txbx>
                        <w:txbxContent>
                          <w:p w14:paraId="7D12CF2A" w14:textId="77777777" w:rsidR="00910D39" w:rsidRDefault="00146510" w:rsidP="00910D39">
                            <w:pPr>
                              <w:keepNext/>
                              <w:spacing w:after="240"/>
                              <w:jc w:val="center"/>
                              <w:textDirection w:val="btLr"/>
                            </w:pPr>
                            <w:r>
                              <w:rPr>
                                <w:noProof/>
                              </w:rPr>
                              <w:drawing>
                                <wp:inline distT="0" distB="0" distL="0" distR="0" wp14:anchorId="15DE6664" wp14:editId="4D689847">
                                  <wp:extent cx="3511296" cy="2633472"/>
                                  <wp:effectExtent l="0" t="0" r="0" b="0"/>
                                  <wp:docPr id="1821613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3137" name="Picture 1821613137"/>
                                          <pic:cNvPicPr/>
                                        </pic:nvPicPr>
                                        <pic:blipFill>
                                          <a:blip r:embed="rId38">
                                            <a:extLst>
                                              <a:ext uri="{28A0092B-C50C-407E-A947-70E740481C1C}">
                                                <a14:useLocalDpi xmlns:a14="http://schemas.microsoft.com/office/drawing/2010/main" val="0"/>
                                              </a:ext>
                                            </a:extLst>
                                          </a:blip>
                                          <a:stretch>
                                            <a:fillRect/>
                                          </a:stretch>
                                        </pic:blipFill>
                                        <pic:spPr>
                                          <a:xfrm>
                                            <a:off x="0" y="0"/>
                                            <a:ext cx="3511296" cy="2633472"/>
                                          </a:xfrm>
                                          <a:prstGeom prst="rect">
                                            <a:avLst/>
                                          </a:prstGeom>
                                        </pic:spPr>
                                      </pic:pic>
                                    </a:graphicData>
                                  </a:graphic>
                                </wp:inline>
                              </w:drawing>
                            </w:r>
                          </w:p>
                          <w:p w14:paraId="60656877" w14:textId="3CE01F05" w:rsidR="00146510" w:rsidRDefault="00146510" w:rsidP="00146510">
                            <w:pPr>
                              <w:keepNext/>
                              <w:spacing w:after="240"/>
                              <w:jc w:val="center"/>
                              <w:textDirection w:val="btLr"/>
                            </w:pPr>
                          </w:p>
                          <w:p w14:paraId="2A4AAB8E" w14:textId="77777777" w:rsidR="00146510" w:rsidRDefault="00146510" w:rsidP="00146510">
                            <w:pPr>
                              <w:pStyle w:val="Caption"/>
                            </w:pPr>
                          </w:p>
                          <w:p w14:paraId="0DA43364" w14:textId="77777777" w:rsidR="00146510" w:rsidRDefault="00146510" w:rsidP="00146510">
                            <w:pPr>
                              <w:textDirection w:val="btLr"/>
                            </w:pPr>
                          </w:p>
                        </w:txbxContent>
                      </wps:txbx>
                      <wps:bodyPr spcFirstLastPara="1" wrap="square" lIns="91425" tIns="45700" rIns="91425" bIns="45700" anchor="t" anchorCtr="0" upright="1">
                        <a:noAutofit/>
                      </wps:bodyPr>
                    </wps:wsp>
                  </a:graphicData>
                </a:graphic>
              </wp:inline>
            </w:drawing>
          </mc:Choice>
          <mc:Fallback>
            <w:pict>
              <v:rect w14:anchorId="4D969616" id="Rectangle 423234502" o:spid="_x0000_s1044" style="width:398.9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" stroked="f">
                <v:textbox inset="2.53958mm,1.2694mm,2.53958mm,1.2694mm">
                  <w:txbxContent>
                    <w:p w14:paraId="7D12CF2A" w14:textId="77777777" w:rsidR="00910D39" w:rsidRDefault="00146510" w:rsidP="00910D39">
                      <w:pPr>
                        <w:keepNext/>
                        <w:spacing w:after="240"/>
                        <w:jc w:val="center"/>
                        <w:textDirection w:val="btLr"/>
                      </w:pPr>
                      <w:r>
                        <w:rPr>
                          <w:noProof/>
                        </w:rPr>
                        <w:drawing>
                          <wp:inline distT="0" distB="0" distL="0" distR="0" wp14:anchorId="15DE6664" wp14:editId="4D689847">
                            <wp:extent cx="3511296" cy="2633472"/>
                            <wp:effectExtent l="0" t="0" r="0" b="0"/>
                            <wp:docPr id="1821613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3137" name="Picture 1821613137"/>
                                    <pic:cNvPicPr/>
                                  </pic:nvPicPr>
                                  <pic:blipFill>
                                    <a:blip r:embed="rId38">
                                      <a:extLst>
                                        <a:ext uri="{28A0092B-C50C-407E-A947-70E740481C1C}">
                                          <a14:useLocalDpi xmlns:a14="http://schemas.microsoft.com/office/drawing/2010/main" val="0"/>
                                        </a:ext>
                                      </a:extLst>
                                    </a:blip>
                                    <a:stretch>
                                      <a:fillRect/>
                                    </a:stretch>
                                  </pic:blipFill>
                                  <pic:spPr>
                                    <a:xfrm>
                                      <a:off x="0" y="0"/>
                                      <a:ext cx="3511296" cy="2633472"/>
                                    </a:xfrm>
                                    <a:prstGeom prst="rect">
                                      <a:avLst/>
                                    </a:prstGeom>
                                  </pic:spPr>
                                </pic:pic>
                              </a:graphicData>
                            </a:graphic>
                          </wp:inline>
                        </w:drawing>
                      </w:r>
                    </w:p>
                    <w:p w14:paraId="60656877" w14:textId="3CE01F05" w:rsidR="00146510" w:rsidRDefault="00146510" w:rsidP="00146510">
                      <w:pPr>
                        <w:keepNext/>
                        <w:spacing w:after="240"/>
                        <w:jc w:val="center"/>
                        <w:textDirection w:val="btLr"/>
                      </w:pPr>
                    </w:p>
                    <w:p w14:paraId="2A4AAB8E" w14:textId="77777777" w:rsidR="00146510" w:rsidRDefault="00146510" w:rsidP="00146510">
                      <w:pPr>
                        <w:pStyle w:val="Caption"/>
                      </w:pPr>
                    </w:p>
                    <w:p w14:paraId="0DA43364" w14:textId="77777777" w:rsidR="00146510" w:rsidRDefault="00146510" w:rsidP="00146510">
                      <w:pPr>
                        <w:textDirection w:val="btLr"/>
                      </w:pPr>
                    </w:p>
                  </w:txbxContent>
                </v:textbox>
                <w10:anchorlock/>
              </v:rect>
            </w:pict>
          </mc:Fallback>
        </mc:AlternateContent>
      </w:r>
    </w:p>
    <w:p w14:paraId="231F409F" w14:textId="6CBC125F" w:rsidR="009503A3" w:rsidRDefault="002622CC" w:rsidP="002622CC">
      <w:pPr>
        <w:pStyle w:val="Caption"/>
        <w:jc w:val="center"/>
      </w:pPr>
      <w:bookmarkStart w:id="182" w:name="_Toc197272726"/>
      <w:r>
        <w:t xml:space="preserve">Figure </w:t>
      </w:r>
      <w:fldSimple w:instr=" SEQ Figure \* ARABIC ">
        <w:r w:rsidR="008B7CD8">
          <w:rPr>
            <w:noProof/>
          </w:rPr>
          <w:t>18</w:t>
        </w:r>
      </w:fldSimple>
      <w:r>
        <w:t xml:space="preserve">. </w:t>
      </w:r>
      <w:r w:rsidRPr="00E8073C">
        <w:t>Training and Validation Accuracy and Loss for the Transformer + Gaze Model</w:t>
      </w:r>
      <w:bookmarkEnd w:id="182"/>
    </w:p>
    <w:p w14:paraId="06462E3D" w14:textId="2B4DA030" w:rsidR="0081594C" w:rsidRPr="006C2914" w:rsidRDefault="006C2914" w:rsidP="0081594C">
      <w:pPr>
        <w:rPr>
          <w:b/>
          <w:bCs/>
          <w:rPrChange w:id="183" w:author="Flora Farago" w:date="2025-05-06T22:39:00Z" w16du:dateUtc="2025-05-07T03:39:00Z">
            <w:rPr/>
          </w:rPrChange>
        </w:rPr>
      </w:pPr>
      <w:r w:rsidRPr="006C2914">
        <w:rPr>
          <w:b/>
          <w:bCs/>
          <w:rPrChange w:id="184" w:author="Flora Farago" w:date="2025-05-06T22:39:00Z" w16du:dateUtc="2025-05-07T03:39:00Z">
            <w:rPr/>
          </w:rPrChange>
        </w:rPr>
        <w:t xml:space="preserve">Table 4. Training Results </w:t>
      </w:r>
    </w:p>
    <w:tbl>
      <w:tblPr>
        <w:tblStyle w:val="TableGrid"/>
        <w:tblW w:w="6499" w:type="dxa"/>
        <w:tblInd w:w="1327" w:type="dxa"/>
        <w:tblLook w:val="04A0" w:firstRow="1" w:lastRow="0" w:firstColumn="1" w:lastColumn="0" w:noHBand="0" w:noVBand="1"/>
      </w:tblPr>
      <w:tblGrid>
        <w:gridCol w:w="1549"/>
        <w:gridCol w:w="1189"/>
        <w:gridCol w:w="876"/>
        <w:gridCol w:w="1163"/>
        <w:gridCol w:w="876"/>
        <w:gridCol w:w="876"/>
      </w:tblGrid>
      <w:tr w:rsidR="001202CD" w14:paraId="27375AE8" w14:textId="11D7C06A" w:rsidTr="001202CD">
        <w:tc>
          <w:tcPr>
            <w:tcW w:w="1550" w:type="dxa"/>
            <w:shd w:val="clear" w:color="auto" w:fill="D9E2F3" w:themeFill="accent5" w:themeFillTint="33"/>
          </w:tcPr>
          <w:p w14:paraId="15DF3061" w14:textId="71D7C6A3" w:rsidR="001202CD" w:rsidRPr="00AB433B" w:rsidRDefault="001202CD" w:rsidP="00721754">
            <w:pPr>
              <w:spacing w:line="480" w:lineRule="auto"/>
              <w:rPr>
                <w:b/>
                <w:bCs/>
              </w:rPr>
            </w:pPr>
            <w:r>
              <w:rPr>
                <w:b/>
                <w:bCs/>
              </w:rPr>
              <w:t>Model</w:t>
            </w:r>
          </w:p>
        </w:tc>
        <w:tc>
          <w:tcPr>
            <w:tcW w:w="1189" w:type="dxa"/>
            <w:shd w:val="clear" w:color="auto" w:fill="D9E2F3" w:themeFill="accent5" w:themeFillTint="33"/>
          </w:tcPr>
          <w:p w14:paraId="2E4FBDF3" w14:textId="77777777" w:rsidR="001202CD" w:rsidRPr="00AB433B" w:rsidRDefault="001202CD" w:rsidP="00721754">
            <w:pPr>
              <w:spacing w:line="480" w:lineRule="auto"/>
              <w:rPr>
                <w:b/>
                <w:bCs/>
              </w:rPr>
            </w:pPr>
            <w:r>
              <w:rPr>
                <w:b/>
                <w:bCs/>
              </w:rPr>
              <w:t>Accuracy</w:t>
            </w:r>
          </w:p>
        </w:tc>
        <w:tc>
          <w:tcPr>
            <w:tcW w:w="916" w:type="dxa"/>
            <w:shd w:val="clear" w:color="auto" w:fill="D9E2F3" w:themeFill="accent5" w:themeFillTint="33"/>
          </w:tcPr>
          <w:p w14:paraId="07B2666A" w14:textId="77777777" w:rsidR="001202CD" w:rsidRPr="00AB433B" w:rsidRDefault="001202CD" w:rsidP="00721754">
            <w:pPr>
              <w:spacing w:line="480" w:lineRule="auto"/>
              <w:rPr>
                <w:b/>
                <w:bCs/>
              </w:rPr>
            </w:pPr>
            <w:r>
              <w:rPr>
                <w:b/>
                <w:bCs/>
              </w:rPr>
              <w:t>F1</w:t>
            </w:r>
          </w:p>
        </w:tc>
        <w:tc>
          <w:tcPr>
            <w:tcW w:w="1197" w:type="dxa"/>
            <w:shd w:val="clear" w:color="auto" w:fill="D9E2F3" w:themeFill="accent5" w:themeFillTint="33"/>
          </w:tcPr>
          <w:p w14:paraId="620FA1CF" w14:textId="77777777" w:rsidR="001202CD" w:rsidRPr="00AB433B" w:rsidRDefault="001202CD" w:rsidP="00721754">
            <w:pPr>
              <w:spacing w:line="480" w:lineRule="auto"/>
              <w:rPr>
                <w:b/>
                <w:bCs/>
              </w:rPr>
            </w:pPr>
            <w:r>
              <w:rPr>
                <w:b/>
                <w:bCs/>
              </w:rPr>
              <w:t>Precision</w:t>
            </w:r>
          </w:p>
        </w:tc>
        <w:tc>
          <w:tcPr>
            <w:tcW w:w="884" w:type="dxa"/>
            <w:shd w:val="clear" w:color="auto" w:fill="D9E2F3" w:themeFill="accent5" w:themeFillTint="33"/>
          </w:tcPr>
          <w:p w14:paraId="0CBF6FF9" w14:textId="77777777" w:rsidR="001202CD" w:rsidRDefault="001202CD" w:rsidP="00721754">
            <w:pPr>
              <w:spacing w:line="480" w:lineRule="auto"/>
              <w:rPr>
                <w:b/>
                <w:bCs/>
              </w:rPr>
            </w:pPr>
            <w:r>
              <w:rPr>
                <w:b/>
                <w:bCs/>
              </w:rPr>
              <w:t>Recall</w:t>
            </w:r>
          </w:p>
        </w:tc>
        <w:tc>
          <w:tcPr>
            <w:tcW w:w="763" w:type="dxa"/>
            <w:shd w:val="clear" w:color="auto" w:fill="D9E2F3" w:themeFill="accent5" w:themeFillTint="33"/>
          </w:tcPr>
          <w:p w14:paraId="1CFD6AF7" w14:textId="4AF31D11" w:rsidR="001202CD" w:rsidRDefault="001202CD" w:rsidP="00721754">
            <w:pPr>
              <w:spacing w:line="480" w:lineRule="auto"/>
              <w:rPr>
                <w:b/>
                <w:bCs/>
              </w:rPr>
            </w:pPr>
            <w:r>
              <w:rPr>
                <w:b/>
                <w:bCs/>
              </w:rPr>
              <w:t>FPR</w:t>
            </w:r>
          </w:p>
        </w:tc>
      </w:tr>
      <w:tr w:rsidR="001202CD" w14:paraId="6E0CDCEF" w14:textId="40FD5202" w:rsidTr="001202CD">
        <w:tc>
          <w:tcPr>
            <w:tcW w:w="1550" w:type="dxa"/>
          </w:tcPr>
          <w:p w14:paraId="11A739A5" w14:textId="0FA5790E" w:rsidR="001202CD" w:rsidRDefault="001202CD" w:rsidP="00721754">
            <w:pPr>
              <w:spacing w:line="480" w:lineRule="auto"/>
            </w:pPr>
            <w:r>
              <w:rPr>
                <w:b/>
                <w:bCs/>
              </w:rPr>
              <w:t>Transformer + Gaze</w:t>
            </w:r>
          </w:p>
        </w:tc>
        <w:tc>
          <w:tcPr>
            <w:tcW w:w="1189" w:type="dxa"/>
          </w:tcPr>
          <w:p w14:paraId="575B2DBB" w14:textId="30B62F06" w:rsidR="001202CD" w:rsidRDefault="001202CD" w:rsidP="00721754">
            <w:pPr>
              <w:spacing w:line="480" w:lineRule="auto"/>
            </w:pPr>
            <w:r>
              <w:t>0.9548</w:t>
            </w:r>
          </w:p>
        </w:tc>
        <w:tc>
          <w:tcPr>
            <w:tcW w:w="916" w:type="dxa"/>
          </w:tcPr>
          <w:p w14:paraId="05290761" w14:textId="3D8DFD7A" w:rsidR="001202CD" w:rsidRDefault="001202CD" w:rsidP="00721754">
            <w:pPr>
              <w:spacing w:line="480" w:lineRule="auto"/>
            </w:pPr>
            <w:r>
              <w:t>0.9557</w:t>
            </w:r>
          </w:p>
        </w:tc>
        <w:tc>
          <w:tcPr>
            <w:tcW w:w="1197" w:type="dxa"/>
          </w:tcPr>
          <w:p w14:paraId="120CCE50" w14:textId="0652C4FC" w:rsidR="001202CD" w:rsidRDefault="001202CD" w:rsidP="00721754">
            <w:pPr>
              <w:spacing w:line="480" w:lineRule="auto"/>
            </w:pPr>
            <w:r>
              <w:t>0.9261</w:t>
            </w:r>
          </w:p>
        </w:tc>
        <w:tc>
          <w:tcPr>
            <w:tcW w:w="884" w:type="dxa"/>
          </w:tcPr>
          <w:p w14:paraId="10537DC6" w14:textId="586FDB7A" w:rsidR="001202CD" w:rsidRDefault="001202CD" w:rsidP="002622CC">
            <w:pPr>
              <w:keepNext/>
              <w:spacing w:line="480" w:lineRule="auto"/>
            </w:pPr>
            <w:r>
              <w:t>0.9867</w:t>
            </w:r>
          </w:p>
        </w:tc>
        <w:tc>
          <w:tcPr>
            <w:tcW w:w="763" w:type="dxa"/>
          </w:tcPr>
          <w:p w14:paraId="513FED1E" w14:textId="0CA4FD84" w:rsidR="001202CD" w:rsidRDefault="001202CD" w:rsidP="002622CC">
            <w:pPr>
              <w:keepNext/>
              <w:spacing w:line="480" w:lineRule="auto"/>
            </w:pPr>
            <w:r>
              <w:t>0.0782</w:t>
            </w:r>
          </w:p>
        </w:tc>
      </w:tr>
    </w:tbl>
    <w:p w14:paraId="60470819" w14:textId="6EE51A90" w:rsidR="007529CE" w:rsidDel="00D63DD4" w:rsidRDefault="002622CC" w:rsidP="003A2E78">
      <w:pPr>
        <w:pStyle w:val="Heading2"/>
        <w:rPr>
          <w:del w:id="185" w:author="Flora Farago" w:date="2025-05-06T22:39:00Z" w16du:dateUtc="2025-05-07T03:39:00Z"/>
        </w:rPr>
      </w:pPr>
      <w:bookmarkStart w:id="186" w:name="_Toc197272738"/>
      <w:del w:id="187" w:author="Flora Farago" w:date="2025-05-06T22:39:00Z" w16du:dateUtc="2025-05-07T03:39:00Z">
        <w:r w:rsidDel="006C2914">
          <w:delText xml:space="preserve">Table </w:delText>
        </w:r>
        <w:r w:rsidR="00EA0C05" w:rsidDel="006C2914">
          <w:rPr>
            <w:iCs/>
            <w:color w:val="44546A" w:themeColor="text2"/>
            <w:sz w:val="18"/>
            <w:szCs w:val="18"/>
          </w:rPr>
          <w:fldChar w:fldCharType="begin"/>
        </w:r>
        <w:r w:rsidR="00EA0C05" w:rsidDel="006C2914">
          <w:delInstrText xml:space="preserve"> SEQ Table \* ARABIC </w:delInstrText>
        </w:r>
        <w:r w:rsidR="00EA0C05" w:rsidDel="006C2914">
          <w:rPr>
            <w:iCs/>
            <w:color w:val="44546A" w:themeColor="text2"/>
            <w:sz w:val="18"/>
            <w:szCs w:val="18"/>
          </w:rPr>
          <w:fldChar w:fldCharType="separate"/>
        </w:r>
        <w:r w:rsidR="00EA0C05" w:rsidDel="006C2914">
          <w:rPr>
            <w:noProof/>
          </w:rPr>
          <w:delText>4</w:delText>
        </w:r>
        <w:r w:rsidR="00EA0C05" w:rsidDel="006C2914">
          <w:rPr>
            <w:iCs/>
            <w:noProof/>
            <w:color w:val="44546A" w:themeColor="text2"/>
            <w:sz w:val="18"/>
            <w:szCs w:val="18"/>
          </w:rPr>
          <w:fldChar w:fldCharType="end"/>
        </w:r>
        <w:r w:rsidDel="006C2914">
          <w:delText>. Training Results</w:delText>
        </w:r>
        <w:bookmarkEnd w:id="186"/>
      </w:del>
    </w:p>
    <w:p w14:paraId="78133EAD" w14:textId="77777777" w:rsidR="00D63DD4" w:rsidRPr="00D63DD4" w:rsidRDefault="00D63DD4" w:rsidP="00D63DD4">
      <w:pPr>
        <w:rPr>
          <w:ins w:id="188" w:author="David Tung (Woven by Toyota, Inc.)" w:date="2025-05-09T09:00:00Z" w16du:dateUtc="2025-05-09T16:00:00Z"/>
        </w:rPr>
        <w:pPrChange w:id="189" w:author="David Tung (Woven by Toyota, Inc.)" w:date="2025-05-09T09:00:00Z" w16du:dateUtc="2025-05-09T16:00:00Z">
          <w:pPr>
            <w:pStyle w:val="Caption"/>
            <w:jc w:val="center"/>
          </w:pPr>
        </w:pPrChange>
      </w:pPr>
    </w:p>
    <w:p w14:paraId="45C4222E" w14:textId="1060218B" w:rsidR="003A2E78" w:rsidRPr="003A2E78" w:rsidRDefault="007529CE" w:rsidP="003A2E78">
      <w:pPr>
        <w:pStyle w:val="Heading2"/>
      </w:pPr>
      <w:bookmarkStart w:id="190" w:name="_Toc197272669"/>
      <w:r>
        <w:t xml:space="preserve">4.4 Method </w:t>
      </w:r>
      <w:r w:rsidR="003D6CA7">
        <w:t>Three</w:t>
      </w:r>
      <w:r>
        <w:t xml:space="preserve">: </w:t>
      </w:r>
      <w:r w:rsidR="003D6CA7">
        <w:t>MLP</w:t>
      </w:r>
      <w:bookmarkEnd w:id="190"/>
    </w:p>
    <w:p w14:paraId="11C14A97" w14:textId="2837483E" w:rsidR="006D5DC9" w:rsidRDefault="00893909" w:rsidP="006D5DC9">
      <w:pPr>
        <w:spacing w:line="480" w:lineRule="auto"/>
        <w:ind w:firstLine="720"/>
      </w:pPr>
      <w:r>
        <w:t xml:space="preserve">The third architecture is a streamlined multilayer perceptron (MLP) that ingests the pointing vector alongside candidate device-location vectors and passes them through </w:t>
      </w:r>
      <w:r>
        <w:lastRenderedPageBreak/>
        <w:t>a stack of fully connected layers with non-linear activations (and optional dropout or batch normalization). Its purpose is to learn the geometric alignment between these vectors, enabling it to classify whether a user is pointing at a given device. Thanks to its relatively small parameter count and simple computation graph, the MLP offers a lightweight, low-latency baseline for real-time vector-alignment in both pointing-gesture recognition and device-localization tasks.</w:t>
      </w:r>
    </w:p>
    <w:p w14:paraId="1747101B" w14:textId="66D4396F" w:rsidR="006D5DC9" w:rsidRPr="006D5DC9" w:rsidRDefault="006D5DC9" w:rsidP="006D5DC9">
      <w:pPr>
        <w:pStyle w:val="Heading3"/>
      </w:pPr>
      <w:bookmarkStart w:id="191" w:name="_Toc197272670"/>
      <w:r>
        <w:t>4.4.1 Test Results</w:t>
      </w:r>
      <w:bookmarkEnd w:id="191"/>
    </w:p>
    <w:p w14:paraId="1BA517C3" w14:textId="5AB18927" w:rsidR="0045629E" w:rsidRDefault="007B2C3D" w:rsidP="006D5DC9">
      <w:pPr>
        <w:spacing w:line="480" w:lineRule="auto"/>
        <w:ind w:left="720" w:firstLine="720"/>
      </w:pPr>
      <w:r>
        <w:t>Surprisingly, the plain-vanilla MLP delivered one of the best results: it achieved 93.38% test accuracy</w:t>
      </w:r>
      <w:r w:rsidR="00897E8B">
        <w:t xml:space="preserve">, </w:t>
      </w:r>
      <w:r>
        <w:t>surpassing the Transformer-only baseline</w:t>
      </w:r>
      <w:r w:rsidR="00897E8B">
        <w:t xml:space="preserve">, </w:t>
      </w:r>
      <w:r>
        <w:t>despite having far fewer parameters and virtually no sequence-level inductive bias. This outcome suggests that when the feature space is confined to compact geometric vectors, the MLP’s straightforward, parameter-efficient design may actually promote cleaner decision boundaries and stronger out-of-sample generalization, whereas the heavier Transformer can overfit or waste capacity on patterns that simply are</w:t>
      </w:r>
      <w:ins w:id="192" w:author="Flora Farago" w:date="2025-05-06T22:34:00Z" w16du:dateUtc="2025-05-07T03:34:00Z">
        <w:r w:rsidR="005C1C3A">
          <w:t xml:space="preserve"> not</w:t>
        </w:r>
      </w:ins>
      <w:del w:id="193" w:author="Flora Farago" w:date="2025-05-06T22:34:00Z" w16du:dateUtc="2025-05-07T03:34:00Z">
        <w:r w:rsidDel="005C1C3A">
          <w:delText>n’t</w:delText>
        </w:r>
      </w:del>
      <w:r>
        <w:t xml:space="preserve"> present in such low-dimensional data.</w:t>
      </w:r>
    </w:p>
    <w:p w14:paraId="28DE3B1A" w14:textId="6F6257B1" w:rsidR="006C2914" w:rsidRPr="006C2914" w:rsidRDefault="006C2914">
      <w:pPr>
        <w:spacing w:line="480" w:lineRule="auto"/>
        <w:rPr>
          <w:b/>
          <w:bCs/>
          <w:rPrChange w:id="194" w:author="Flora Farago" w:date="2025-05-06T22:39:00Z" w16du:dateUtc="2025-05-07T03:39:00Z">
            <w:rPr/>
          </w:rPrChange>
        </w:rPr>
        <w:pPrChange w:id="195" w:author="Flora Farago" w:date="2025-05-06T22:38:00Z" w16du:dateUtc="2025-05-07T03:38:00Z">
          <w:pPr>
            <w:spacing w:line="480" w:lineRule="auto"/>
            <w:ind w:left="720" w:firstLine="720"/>
          </w:pPr>
        </w:pPrChange>
      </w:pPr>
      <w:r w:rsidRPr="006C2914">
        <w:rPr>
          <w:b/>
          <w:bCs/>
          <w:rPrChange w:id="196" w:author="Flora Farago" w:date="2025-05-06T22:39:00Z" w16du:dateUtc="2025-05-07T03:39:00Z">
            <w:rPr/>
          </w:rPrChange>
        </w:rPr>
        <w:tab/>
        <w:t>Table 5. Test Results for MLP-only Model</w:t>
      </w:r>
    </w:p>
    <w:tbl>
      <w:tblPr>
        <w:tblStyle w:val="TableGrid"/>
        <w:tblW w:w="6499" w:type="dxa"/>
        <w:tblInd w:w="1327" w:type="dxa"/>
        <w:tblLook w:val="04A0" w:firstRow="1" w:lastRow="0" w:firstColumn="1" w:lastColumn="0" w:noHBand="0" w:noVBand="1"/>
      </w:tblPr>
      <w:tblGrid>
        <w:gridCol w:w="1449"/>
        <w:gridCol w:w="1189"/>
        <w:gridCol w:w="910"/>
        <w:gridCol w:w="1192"/>
        <w:gridCol w:w="883"/>
        <w:gridCol w:w="876"/>
      </w:tblGrid>
      <w:tr w:rsidR="004774BA" w14:paraId="15E51BAE" w14:textId="77777777" w:rsidTr="0044554F">
        <w:tc>
          <w:tcPr>
            <w:tcW w:w="1550" w:type="dxa"/>
            <w:shd w:val="clear" w:color="auto" w:fill="D9E2F3" w:themeFill="accent5" w:themeFillTint="33"/>
          </w:tcPr>
          <w:p w14:paraId="1A048E0D" w14:textId="77777777" w:rsidR="004774BA" w:rsidRPr="00AB433B" w:rsidRDefault="004774BA" w:rsidP="0044554F">
            <w:pPr>
              <w:spacing w:line="480" w:lineRule="auto"/>
              <w:rPr>
                <w:b/>
                <w:bCs/>
              </w:rPr>
            </w:pPr>
            <w:r>
              <w:rPr>
                <w:b/>
                <w:bCs/>
              </w:rPr>
              <w:t>Model</w:t>
            </w:r>
          </w:p>
        </w:tc>
        <w:tc>
          <w:tcPr>
            <w:tcW w:w="1189" w:type="dxa"/>
            <w:shd w:val="clear" w:color="auto" w:fill="D9E2F3" w:themeFill="accent5" w:themeFillTint="33"/>
          </w:tcPr>
          <w:p w14:paraId="3BCA3707" w14:textId="77777777" w:rsidR="004774BA" w:rsidRPr="00AB433B" w:rsidRDefault="004774BA" w:rsidP="0044554F">
            <w:pPr>
              <w:spacing w:line="480" w:lineRule="auto"/>
              <w:rPr>
                <w:b/>
                <w:bCs/>
              </w:rPr>
            </w:pPr>
            <w:r>
              <w:rPr>
                <w:b/>
                <w:bCs/>
              </w:rPr>
              <w:t>Accuracy</w:t>
            </w:r>
          </w:p>
        </w:tc>
        <w:tc>
          <w:tcPr>
            <w:tcW w:w="916" w:type="dxa"/>
            <w:shd w:val="clear" w:color="auto" w:fill="D9E2F3" w:themeFill="accent5" w:themeFillTint="33"/>
          </w:tcPr>
          <w:p w14:paraId="57ADEB1F" w14:textId="77777777" w:rsidR="004774BA" w:rsidRPr="00AB433B" w:rsidRDefault="004774BA" w:rsidP="0044554F">
            <w:pPr>
              <w:spacing w:line="480" w:lineRule="auto"/>
              <w:rPr>
                <w:b/>
                <w:bCs/>
              </w:rPr>
            </w:pPr>
            <w:r>
              <w:rPr>
                <w:b/>
                <w:bCs/>
              </w:rPr>
              <w:t>F1</w:t>
            </w:r>
          </w:p>
        </w:tc>
        <w:tc>
          <w:tcPr>
            <w:tcW w:w="1197" w:type="dxa"/>
            <w:shd w:val="clear" w:color="auto" w:fill="D9E2F3" w:themeFill="accent5" w:themeFillTint="33"/>
          </w:tcPr>
          <w:p w14:paraId="4621ED76" w14:textId="77777777" w:rsidR="004774BA" w:rsidRPr="00AB433B" w:rsidRDefault="004774BA" w:rsidP="0044554F">
            <w:pPr>
              <w:spacing w:line="480" w:lineRule="auto"/>
              <w:rPr>
                <w:b/>
                <w:bCs/>
              </w:rPr>
            </w:pPr>
            <w:r>
              <w:rPr>
                <w:b/>
                <w:bCs/>
              </w:rPr>
              <w:t>Precision</w:t>
            </w:r>
          </w:p>
        </w:tc>
        <w:tc>
          <w:tcPr>
            <w:tcW w:w="884" w:type="dxa"/>
            <w:shd w:val="clear" w:color="auto" w:fill="D9E2F3" w:themeFill="accent5" w:themeFillTint="33"/>
          </w:tcPr>
          <w:p w14:paraId="1E9FA29C" w14:textId="77777777" w:rsidR="004774BA" w:rsidRDefault="004774BA" w:rsidP="0044554F">
            <w:pPr>
              <w:spacing w:line="480" w:lineRule="auto"/>
              <w:rPr>
                <w:b/>
                <w:bCs/>
              </w:rPr>
            </w:pPr>
            <w:r>
              <w:rPr>
                <w:b/>
                <w:bCs/>
              </w:rPr>
              <w:t>Recall</w:t>
            </w:r>
          </w:p>
        </w:tc>
        <w:tc>
          <w:tcPr>
            <w:tcW w:w="763" w:type="dxa"/>
            <w:shd w:val="clear" w:color="auto" w:fill="D9E2F3" w:themeFill="accent5" w:themeFillTint="33"/>
          </w:tcPr>
          <w:p w14:paraId="6D2DECDF" w14:textId="77777777" w:rsidR="004774BA" w:rsidRDefault="004774BA" w:rsidP="0044554F">
            <w:pPr>
              <w:spacing w:line="480" w:lineRule="auto"/>
              <w:rPr>
                <w:b/>
                <w:bCs/>
              </w:rPr>
            </w:pPr>
            <w:r>
              <w:rPr>
                <w:b/>
                <w:bCs/>
              </w:rPr>
              <w:t>FPR</w:t>
            </w:r>
          </w:p>
        </w:tc>
      </w:tr>
      <w:tr w:rsidR="004774BA" w14:paraId="1AFD17EB" w14:textId="77777777" w:rsidTr="0044554F">
        <w:tc>
          <w:tcPr>
            <w:tcW w:w="1550" w:type="dxa"/>
          </w:tcPr>
          <w:p w14:paraId="11638EA6" w14:textId="45BB3FB2" w:rsidR="004774BA" w:rsidRDefault="004774BA" w:rsidP="0044554F">
            <w:pPr>
              <w:spacing w:line="480" w:lineRule="auto"/>
            </w:pPr>
            <w:r>
              <w:rPr>
                <w:b/>
                <w:bCs/>
              </w:rPr>
              <w:t>MLP</w:t>
            </w:r>
          </w:p>
        </w:tc>
        <w:tc>
          <w:tcPr>
            <w:tcW w:w="1189" w:type="dxa"/>
          </w:tcPr>
          <w:p w14:paraId="33641EC4" w14:textId="0F0DA008" w:rsidR="004774BA" w:rsidRDefault="00763481" w:rsidP="0044554F">
            <w:pPr>
              <w:spacing w:line="480" w:lineRule="auto"/>
            </w:pPr>
            <w:r>
              <w:t>0.9338</w:t>
            </w:r>
          </w:p>
        </w:tc>
        <w:tc>
          <w:tcPr>
            <w:tcW w:w="916" w:type="dxa"/>
          </w:tcPr>
          <w:p w14:paraId="22FD2257" w14:textId="12F96D1B" w:rsidR="004774BA" w:rsidRDefault="00763481" w:rsidP="0044554F">
            <w:pPr>
              <w:spacing w:line="480" w:lineRule="auto"/>
            </w:pPr>
            <w:r>
              <w:t>0.9412</w:t>
            </w:r>
          </w:p>
        </w:tc>
        <w:tc>
          <w:tcPr>
            <w:tcW w:w="1197" w:type="dxa"/>
          </w:tcPr>
          <w:p w14:paraId="641B34FA" w14:textId="1611B260" w:rsidR="004774BA" w:rsidRDefault="00763481" w:rsidP="0044554F">
            <w:pPr>
              <w:spacing w:line="480" w:lineRule="auto"/>
            </w:pPr>
            <w:r>
              <w:t>0.9097</w:t>
            </w:r>
          </w:p>
        </w:tc>
        <w:tc>
          <w:tcPr>
            <w:tcW w:w="884" w:type="dxa"/>
          </w:tcPr>
          <w:p w14:paraId="02CC3EB4" w14:textId="1A3CB1E6" w:rsidR="004774BA" w:rsidRDefault="00763481" w:rsidP="0044554F">
            <w:pPr>
              <w:keepNext/>
              <w:spacing w:line="480" w:lineRule="auto"/>
            </w:pPr>
            <w:r>
              <w:t>0.9692</w:t>
            </w:r>
          </w:p>
        </w:tc>
        <w:tc>
          <w:tcPr>
            <w:tcW w:w="763" w:type="dxa"/>
          </w:tcPr>
          <w:p w14:paraId="708E37BC" w14:textId="3387FAAB" w:rsidR="004774BA" w:rsidRDefault="00763481" w:rsidP="00277127">
            <w:pPr>
              <w:keepNext/>
              <w:spacing w:line="480" w:lineRule="auto"/>
            </w:pPr>
            <w:r>
              <w:t>0.0962</w:t>
            </w:r>
          </w:p>
        </w:tc>
      </w:tr>
    </w:tbl>
    <w:p w14:paraId="3C25DB4D" w14:textId="169D954B" w:rsidR="004774BA" w:rsidRDefault="00277127" w:rsidP="00277127">
      <w:pPr>
        <w:pStyle w:val="Caption"/>
        <w:jc w:val="center"/>
      </w:pPr>
      <w:bookmarkStart w:id="197" w:name="_Toc197272739"/>
      <w:r>
        <w:t xml:space="preserve">Table </w:t>
      </w:r>
      <w:fldSimple w:instr=" SEQ Table \* ARABIC ">
        <w:r w:rsidR="00EA0C05">
          <w:rPr>
            <w:noProof/>
          </w:rPr>
          <w:t>5</w:t>
        </w:r>
      </w:fldSimple>
      <w:r>
        <w:t>. Test Results for MLP-only model</w:t>
      </w:r>
      <w:bookmarkEnd w:id="197"/>
    </w:p>
    <w:p w14:paraId="72E6F171" w14:textId="2377A583" w:rsidR="003D6CA7" w:rsidRDefault="003D6CA7" w:rsidP="003D6CA7">
      <w:pPr>
        <w:pStyle w:val="Heading2"/>
        <w:rPr>
          <w:lang w:eastAsia="ja-JP"/>
        </w:rPr>
      </w:pPr>
      <w:bookmarkStart w:id="198" w:name="_Toc197272671"/>
      <w:r>
        <w:rPr>
          <w:lang w:eastAsia="ja-JP"/>
        </w:rPr>
        <w:t>4.5 Method Four: MPL plus Gaze</w:t>
      </w:r>
      <w:r w:rsidR="00D51974">
        <w:rPr>
          <w:lang w:eastAsia="ja-JP"/>
        </w:rPr>
        <w:t xml:space="preserve"> Direction</w:t>
      </w:r>
      <w:bookmarkEnd w:id="198"/>
    </w:p>
    <w:p w14:paraId="669C8F75" w14:textId="7397C8E7" w:rsidR="003A2E78" w:rsidRDefault="003A2E78" w:rsidP="003A2E78">
      <w:pPr>
        <w:spacing w:line="480" w:lineRule="auto"/>
      </w:pPr>
      <w:r>
        <w:rPr>
          <w:lang w:eastAsia="ja-JP"/>
        </w:rPr>
        <w:lastRenderedPageBreak/>
        <w:tab/>
      </w:r>
      <w:r w:rsidR="005D7749">
        <w:t xml:space="preserve">The fourth architecture extends the lightweight multilayer perceptron baseline by feeding it both the pointing vector + candidate device-location vectors </w:t>
      </w:r>
      <w:r w:rsidR="005D7749">
        <w:rPr>
          <w:rStyle w:val="Emphasis"/>
        </w:rPr>
        <w:t>and</w:t>
      </w:r>
      <w:r w:rsidR="005D7749">
        <w:t xml:space="preserve"> a real-time gaze-direction vector. These inputs are concatenated and processed through a series of fully connected layers with non-linear activations (optionally interleaved with dropout or batch-norm) so the network can jointly model how hand orientation and eye gaze converge on the intended target. By capturing cross-modal cues in a compact computation graph, this gaze-augmented MLP aims to boost alignment accuracy while preserving the low latency required for embedded, real-time pointing-and-device-localization tasks.</w:t>
      </w:r>
    </w:p>
    <w:p w14:paraId="4B1ACFE3" w14:textId="5EA6204A" w:rsidR="003A2E78" w:rsidRPr="003A2E78" w:rsidRDefault="003A2E78" w:rsidP="003A2E78">
      <w:pPr>
        <w:pStyle w:val="Heading3"/>
      </w:pPr>
      <w:bookmarkStart w:id="199" w:name="_Toc197272672"/>
      <w:r>
        <w:t>4.5.1 Test Results</w:t>
      </w:r>
      <w:bookmarkEnd w:id="199"/>
    </w:p>
    <w:p w14:paraId="7C6F092F" w14:textId="231267DE" w:rsidR="00B22DCB" w:rsidRDefault="00D052C2" w:rsidP="00B22DCB">
      <w:pPr>
        <w:spacing w:line="480" w:lineRule="auto"/>
        <w:ind w:left="720" w:firstLine="720"/>
      </w:pPr>
      <w:r>
        <w:t>Adding gaze direction to the MLP model improved performance</w:t>
      </w:r>
      <w:r w:rsidR="00EA0C05">
        <w:t xml:space="preserve"> even further</w:t>
      </w:r>
      <w:r>
        <w:t xml:space="preserve">, reaching a test accuracy of </w:t>
      </w:r>
      <w:r>
        <w:rPr>
          <w:rStyle w:val="Strong"/>
        </w:rPr>
        <w:t>9</w:t>
      </w:r>
      <w:r w:rsidR="005D7749">
        <w:rPr>
          <w:rStyle w:val="Strong"/>
        </w:rPr>
        <w:t>3.71</w:t>
      </w:r>
      <w:r>
        <w:rPr>
          <w:rStyle w:val="Strong"/>
        </w:rPr>
        <w:t>%</w:t>
      </w:r>
      <w:r>
        <w:t xml:space="preserve">. While this still falls short of the performance achieved by the Transformer + gaze model, it reinforces the finding that gaze input consistently </w:t>
      </w:r>
      <w:r w:rsidR="00EA0C05">
        <w:t>enhanc</w:t>
      </w:r>
      <w:r>
        <w:t xml:space="preserve">es classification across </w:t>
      </w:r>
      <w:r w:rsidR="00EA0C05">
        <w:t xml:space="preserve">various </w:t>
      </w:r>
      <w:r>
        <w:t>architectures. This also supports the comparative value of multimodal input for intent recognition.</w:t>
      </w:r>
      <w:r w:rsidR="00B22DCB">
        <w:t xml:space="preserve"> </w:t>
      </w:r>
      <w:r w:rsidR="00EA0C05">
        <w:t>Furthermore</w:t>
      </w:r>
      <w:r w:rsidR="00B22DCB">
        <w:t xml:space="preserve">, incorporating gaze direction yields only marginal gains in the MLP compared </w:t>
      </w:r>
      <w:r w:rsidR="00EA0C05">
        <w:t>to</w:t>
      </w:r>
      <w:r w:rsidR="00B22DCB">
        <w:t xml:space="preserve"> the Transformer, indicating that the Transformer's attention mechanism is </w:t>
      </w:r>
      <w:r w:rsidR="00EA0C05">
        <w:t>significant</w:t>
      </w:r>
      <w:r w:rsidR="00B22DCB">
        <w:t>ly more effective at interrelating the input signals and extracting performance benefits.</w:t>
      </w:r>
    </w:p>
    <w:p w14:paraId="22CBB162" w14:textId="279AC3D6" w:rsidR="006C2914" w:rsidRPr="006C2914" w:rsidRDefault="006C2914">
      <w:pPr>
        <w:spacing w:line="480" w:lineRule="auto"/>
        <w:rPr>
          <w:b/>
          <w:bCs/>
          <w:rPrChange w:id="200" w:author="Flora Farago" w:date="2025-05-06T22:38:00Z" w16du:dateUtc="2025-05-07T03:38:00Z">
            <w:rPr/>
          </w:rPrChange>
        </w:rPr>
        <w:pPrChange w:id="201" w:author="Flora Farago" w:date="2025-05-06T22:38:00Z" w16du:dateUtc="2025-05-07T03:38:00Z">
          <w:pPr>
            <w:spacing w:line="480" w:lineRule="auto"/>
            <w:ind w:left="720" w:firstLine="720"/>
          </w:pPr>
        </w:pPrChange>
      </w:pPr>
      <w:r w:rsidRPr="006C2914">
        <w:rPr>
          <w:b/>
          <w:bCs/>
          <w:rPrChange w:id="202" w:author="Flora Farago" w:date="2025-05-06T22:38:00Z" w16du:dateUtc="2025-05-07T03:38:00Z">
            <w:rPr/>
          </w:rPrChange>
        </w:rPr>
        <w:tab/>
        <w:t>Table 6. Test Results for MLP + Gaze.</w:t>
      </w:r>
    </w:p>
    <w:tbl>
      <w:tblPr>
        <w:tblStyle w:val="TableGrid"/>
        <w:tblW w:w="6499" w:type="dxa"/>
        <w:tblInd w:w="1327" w:type="dxa"/>
        <w:tblLook w:val="04A0" w:firstRow="1" w:lastRow="0" w:firstColumn="1" w:lastColumn="0" w:noHBand="0" w:noVBand="1"/>
      </w:tblPr>
      <w:tblGrid>
        <w:gridCol w:w="1449"/>
        <w:gridCol w:w="1189"/>
        <w:gridCol w:w="910"/>
        <w:gridCol w:w="1192"/>
        <w:gridCol w:w="883"/>
        <w:gridCol w:w="876"/>
      </w:tblGrid>
      <w:tr w:rsidR="00B22DCB" w14:paraId="5367504F" w14:textId="77777777" w:rsidTr="0044554F">
        <w:tc>
          <w:tcPr>
            <w:tcW w:w="1550" w:type="dxa"/>
            <w:shd w:val="clear" w:color="auto" w:fill="D9E2F3" w:themeFill="accent5" w:themeFillTint="33"/>
          </w:tcPr>
          <w:p w14:paraId="3A37B65D" w14:textId="77777777" w:rsidR="00B22DCB" w:rsidRPr="00AB433B" w:rsidRDefault="00B22DCB" w:rsidP="0044554F">
            <w:pPr>
              <w:spacing w:line="480" w:lineRule="auto"/>
              <w:rPr>
                <w:b/>
                <w:bCs/>
              </w:rPr>
            </w:pPr>
            <w:r>
              <w:rPr>
                <w:b/>
                <w:bCs/>
              </w:rPr>
              <w:t>Model</w:t>
            </w:r>
          </w:p>
        </w:tc>
        <w:tc>
          <w:tcPr>
            <w:tcW w:w="1189" w:type="dxa"/>
            <w:shd w:val="clear" w:color="auto" w:fill="D9E2F3" w:themeFill="accent5" w:themeFillTint="33"/>
          </w:tcPr>
          <w:p w14:paraId="065BD845" w14:textId="77777777" w:rsidR="00B22DCB" w:rsidRPr="00AB433B" w:rsidRDefault="00B22DCB" w:rsidP="0044554F">
            <w:pPr>
              <w:spacing w:line="480" w:lineRule="auto"/>
              <w:rPr>
                <w:b/>
                <w:bCs/>
              </w:rPr>
            </w:pPr>
            <w:r>
              <w:rPr>
                <w:b/>
                <w:bCs/>
              </w:rPr>
              <w:t>Accuracy</w:t>
            </w:r>
          </w:p>
        </w:tc>
        <w:tc>
          <w:tcPr>
            <w:tcW w:w="916" w:type="dxa"/>
            <w:shd w:val="clear" w:color="auto" w:fill="D9E2F3" w:themeFill="accent5" w:themeFillTint="33"/>
          </w:tcPr>
          <w:p w14:paraId="0C847150" w14:textId="77777777" w:rsidR="00B22DCB" w:rsidRPr="00AB433B" w:rsidRDefault="00B22DCB" w:rsidP="0044554F">
            <w:pPr>
              <w:spacing w:line="480" w:lineRule="auto"/>
              <w:rPr>
                <w:b/>
                <w:bCs/>
              </w:rPr>
            </w:pPr>
            <w:r>
              <w:rPr>
                <w:b/>
                <w:bCs/>
              </w:rPr>
              <w:t>F1</w:t>
            </w:r>
          </w:p>
        </w:tc>
        <w:tc>
          <w:tcPr>
            <w:tcW w:w="1197" w:type="dxa"/>
            <w:shd w:val="clear" w:color="auto" w:fill="D9E2F3" w:themeFill="accent5" w:themeFillTint="33"/>
          </w:tcPr>
          <w:p w14:paraId="4FFBBDEA" w14:textId="77777777" w:rsidR="00B22DCB" w:rsidRPr="00AB433B" w:rsidRDefault="00B22DCB" w:rsidP="0044554F">
            <w:pPr>
              <w:spacing w:line="480" w:lineRule="auto"/>
              <w:rPr>
                <w:b/>
                <w:bCs/>
              </w:rPr>
            </w:pPr>
            <w:r>
              <w:rPr>
                <w:b/>
                <w:bCs/>
              </w:rPr>
              <w:t>Precision</w:t>
            </w:r>
          </w:p>
        </w:tc>
        <w:tc>
          <w:tcPr>
            <w:tcW w:w="884" w:type="dxa"/>
            <w:shd w:val="clear" w:color="auto" w:fill="D9E2F3" w:themeFill="accent5" w:themeFillTint="33"/>
          </w:tcPr>
          <w:p w14:paraId="07B18829" w14:textId="77777777" w:rsidR="00B22DCB" w:rsidRDefault="00B22DCB" w:rsidP="0044554F">
            <w:pPr>
              <w:spacing w:line="480" w:lineRule="auto"/>
              <w:rPr>
                <w:b/>
                <w:bCs/>
              </w:rPr>
            </w:pPr>
            <w:r>
              <w:rPr>
                <w:b/>
                <w:bCs/>
              </w:rPr>
              <w:t>Recall</w:t>
            </w:r>
          </w:p>
        </w:tc>
        <w:tc>
          <w:tcPr>
            <w:tcW w:w="763" w:type="dxa"/>
            <w:shd w:val="clear" w:color="auto" w:fill="D9E2F3" w:themeFill="accent5" w:themeFillTint="33"/>
          </w:tcPr>
          <w:p w14:paraId="40C151AE" w14:textId="77777777" w:rsidR="00B22DCB" w:rsidRDefault="00B22DCB" w:rsidP="0044554F">
            <w:pPr>
              <w:spacing w:line="480" w:lineRule="auto"/>
              <w:rPr>
                <w:b/>
                <w:bCs/>
              </w:rPr>
            </w:pPr>
            <w:r>
              <w:rPr>
                <w:b/>
                <w:bCs/>
              </w:rPr>
              <w:t>FPR</w:t>
            </w:r>
          </w:p>
        </w:tc>
      </w:tr>
      <w:tr w:rsidR="00B22DCB" w14:paraId="13BEC379" w14:textId="77777777" w:rsidTr="0044554F">
        <w:tc>
          <w:tcPr>
            <w:tcW w:w="1550" w:type="dxa"/>
          </w:tcPr>
          <w:p w14:paraId="3D80C735" w14:textId="0B66F032" w:rsidR="00B22DCB" w:rsidRDefault="00B22DCB" w:rsidP="0044554F">
            <w:pPr>
              <w:spacing w:line="480" w:lineRule="auto"/>
            </w:pPr>
            <w:r>
              <w:rPr>
                <w:b/>
                <w:bCs/>
              </w:rPr>
              <w:lastRenderedPageBreak/>
              <w:t>MLP + Gaze</w:t>
            </w:r>
          </w:p>
        </w:tc>
        <w:tc>
          <w:tcPr>
            <w:tcW w:w="1189" w:type="dxa"/>
          </w:tcPr>
          <w:p w14:paraId="1067144C" w14:textId="00550ECD" w:rsidR="00B22DCB" w:rsidRDefault="00EA0C05" w:rsidP="0044554F">
            <w:pPr>
              <w:spacing w:line="480" w:lineRule="auto"/>
            </w:pPr>
            <w:r>
              <w:t>0.9371</w:t>
            </w:r>
          </w:p>
        </w:tc>
        <w:tc>
          <w:tcPr>
            <w:tcW w:w="916" w:type="dxa"/>
          </w:tcPr>
          <w:p w14:paraId="5D826B7E" w14:textId="1D000CDF" w:rsidR="00B22DCB" w:rsidRDefault="00EA0C05" w:rsidP="0044554F">
            <w:pPr>
              <w:spacing w:line="480" w:lineRule="auto"/>
            </w:pPr>
            <w:r>
              <w:t>0.9392</w:t>
            </w:r>
          </w:p>
        </w:tc>
        <w:tc>
          <w:tcPr>
            <w:tcW w:w="1197" w:type="dxa"/>
          </w:tcPr>
          <w:p w14:paraId="6F62B057" w14:textId="7EC6BCBA" w:rsidR="00B22DCB" w:rsidRDefault="00EA0C05" w:rsidP="0044554F">
            <w:pPr>
              <w:spacing w:line="480" w:lineRule="auto"/>
            </w:pPr>
            <w:r>
              <w:t>0.9261</w:t>
            </w:r>
          </w:p>
        </w:tc>
        <w:tc>
          <w:tcPr>
            <w:tcW w:w="884" w:type="dxa"/>
          </w:tcPr>
          <w:p w14:paraId="3813E534" w14:textId="010890A8" w:rsidR="00B22DCB" w:rsidRDefault="00EA0C05" w:rsidP="0044554F">
            <w:pPr>
              <w:keepNext/>
              <w:spacing w:line="480" w:lineRule="auto"/>
            </w:pPr>
            <w:r>
              <w:t>0.9693</w:t>
            </w:r>
          </w:p>
        </w:tc>
        <w:tc>
          <w:tcPr>
            <w:tcW w:w="763" w:type="dxa"/>
          </w:tcPr>
          <w:p w14:paraId="6E4CCF6F" w14:textId="1E21330F" w:rsidR="00B22DCB" w:rsidRDefault="00EA0C05" w:rsidP="00EA0C05">
            <w:pPr>
              <w:keepNext/>
              <w:spacing w:line="480" w:lineRule="auto"/>
            </w:pPr>
            <w:r>
              <w:t>0.0955</w:t>
            </w:r>
          </w:p>
        </w:tc>
      </w:tr>
    </w:tbl>
    <w:p w14:paraId="4F47805E" w14:textId="5704A8A3" w:rsidR="00B22DCB" w:rsidRDefault="00EA0C05" w:rsidP="00EA0C05">
      <w:pPr>
        <w:pStyle w:val="Caption"/>
        <w:jc w:val="center"/>
      </w:pPr>
      <w:bookmarkStart w:id="203" w:name="_Toc197272740"/>
      <w:del w:id="204" w:author="Flora Farago" w:date="2025-05-06T22:38:00Z" w16du:dateUtc="2025-05-07T03:38:00Z">
        <w:r w:rsidDel="006C2914">
          <w:delText xml:space="preserve">Table </w:delText>
        </w:r>
        <w:r w:rsidDel="006C2914">
          <w:fldChar w:fldCharType="begin"/>
        </w:r>
        <w:r w:rsidDel="006C2914">
          <w:delInstrText xml:space="preserve"> SEQ Table \* ARABIC </w:delInstrText>
        </w:r>
        <w:r w:rsidDel="006C2914">
          <w:fldChar w:fldCharType="separate"/>
        </w:r>
        <w:r w:rsidDel="006C2914">
          <w:rPr>
            <w:noProof/>
          </w:rPr>
          <w:delText>6</w:delText>
        </w:r>
        <w:r w:rsidDel="006C2914">
          <w:rPr>
            <w:noProof/>
          </w:rPr>
          <w:fldChar w:fldCharType="end"/>
        </w:r>
        <w:r w:rsidDel="006C2914">
          <w:delText>. Test Results for MLP + Gaze</w:delText>
        </w:r>
      </w:del>
      <w:bookmarkEnd w:id="203"/>
    </w:p>
    <w:p w14:paraId="7B22F5FA" w14:textId="77777777" w:rsidR="00354E89" w:rsidRDefault="00C232FF" w:rsidP="00354E89">
      <w:pPr>
        <w:pStyle w:val="Heading2"/>
      </w:pPr>
      <w:bookmarkStart w:id="205" w:name="_Toc197272673"/>
      <w:r>
        <w:t>4.6 End-to-end Experiment</w:t>
      </w:r>
      <w:r w:rsidR="00354E89">
        <w:t>s</w:t>
      </w:r>
      <w:bookmarkEnd w:id="205"/>
    </w:p>
    <w:p w14:paraId="61A104F3" w14:textId="029AEC6F" w:rsidR="00354E89" w:rsidRPr="00354E89" w:rsidRDefault="00354E89" w:rsidP="00354E89">
      <w:pPr>
        <w:spacing w:line="480" w:lineRule="auto"/>
        <w:ind w:firstLine="720"/>
      </w:pPr>
      <w:r w:rsidRPr="00354E89">
        <w:t xml:space="preserve">Although the primary focus of this research does not center on developing a complete end-to-end system, </w:t>
      </w:r>
      <w:r w:rsidR="00AC4E04">
        <w:t xml:space="preserve">this praxis </w:t>
      </w:r>
      <w:r w:rsidR="002C365B">
        <w:t>focus</w:t>
      </w:r>
      <w:r w:rsidR="00AC4E04">
        <w:t xml:space="preserve">es on the Stage-3 model performance. However, </w:t>
      </w:r>
      <w:r w:rsidRPr="00354E89">
        <w:t xml:space="preserve">we conducted several exploratory experiments to </w:t>
      </w:r>
      <w:r w:rsidR="00AC2F89">
        <w:t>understand the model generation process better</w:t>
      </w:r>
      <w:r w:rsidRPr="00354E89">
        <w:t xml:space="preserve"> and </w:t>
      </w:r>
      <w:ins w:id="206" w:author="Flora Farago" w:date="2025-05-06T22:36:00Z" w16du:dateUtc="2025-05-07T03:36:00Z">
        <w:r w:rsidR="00636184">
          <w:t xml:space="preserve">to </w:t>
        </w:r>
      </w:ins>
      <w:r w:rsidRPr="00354E89">
        <w:t>evaluate its potential. Specifically, we tested a Transformer-only architecture</w:t>
      </w:r>
      <w:r w:rsidR="009E178E">
        <w:t xml:space="preserve"> </w:t>
      </w:r>
      <w:r w:rsidRPr="00354E89">
        <w:t xml:space="preserve">to assess its ability to handle the task in isolation, without reliance on additional modules or external guidance mechanisms. </w:t>
      </w:r>
      <w:r w:rsidR="00AD1295">
        <w:t>W</w:t>
      </w:r>
      <w:r w:rsidRPr="00354E89">
        <w:t xml:space="preserve">e created a series of demonstration videos </w:t>
      </w:r>
      <w:r w:rsidR="00AD1295">
        <w:t xml:space="preserve">to support these experiments </w:t>
      </w:r>
      <w:r w:rsidRPr="00354E89">
        <w:t xml:space="preserve">showcasing the model’s behavior and output. These videos were produced both manually and </w:t>
      </w:r>
      <w:r w:rsidR="007818B1">
        <w:t>using</w:t>
      </w:r>
      <w:r w:rsidRPr="00354E89">
        <w:t xml:space="preserve"> an AI-powered video generation tool, allowing us to compare presentation methods and streamline the visualization of results. The outcomes of these preliminary efforts, including model performance and qualitative assessments from the videos, are discussed in detail in the </w:t>
      </w:r>
      <w:r w:rsidR="002C365B">
        <w:t>following sections</w:t>
      </w:r>
      <w:r w:rsidRPr="00354E89">
        <w:t>.</w:t>
      </w:r>
    </w:p>
    <w:p w14:paraId="39630BE0" w14:textId="602478D6" w:rsidR="00060396" w:rsidRDefault="00060396" w:rsidP="00060396">
      <w:pPr>
        <w:pStyle w:val="Heading3"/>
      </w:pPr>
      <w:bookmarkStart w:id="207" w:name="_Toc197272674"/>
      <w:r>
        <w:t xml:space="preserve">4.6.1 Case 1. </w:t>
      </w:r>
      <w:r w:rsidR="00354E89">
        <w:t>Single Device</w:t>
      </w:r>
      <w:bookmarkEnd w:id="207"/>
    </w:p>
    <w:p w14:paraId="390D0C81" w14:textId="72412070" w:rsidR="001666B1" w:rsidRPr="001666B1" w:rsidRDefault="001666B1" w:rsidP="001666B1">
      <w:pPr>
        <w:spacing w:before="100" w:beforeAutospacing="1" w:after="100" w:afterAutospacing="1" w:line="480" w:lineRule="auto"/>
        <w:ind w:left="720" w:firstLine="720"/>
      </w:pPr>
      <w:r w:rsidRPr="001666B1">
        <w:t xml:space="preserve">The first test case was designed to evaluate the model’s ability to correctly classify a target device when only one object is present in the scene. In this scenario, the user performs a pointing gesture directed at a single device—in this case, a </w:t>
      </w:r>
      <w:r w:rsidRPr="001666B1">
        <w:rPr>
          <w:b/>
          <w:bCs/>
        </w:rPr>
        <w:t>fan</w:t>
      </w:r>
      <w:r w:rsidRPr="001666B1">
        <w:t xml:space="preserve">. This setup provides a controlled environment to assess the core </w:t>
      </w:r>
      <w:r w:rsidRPr="001666B1">
        <w:lastRenderedPageBreak/>
        <w:t>functionality of the Stage-3 classifier without the added complexity of multiple candidate devices or background interference.</w:t>
      </w:r>
    </w:p>
    <w:p w14:paraId="7248CAD0" w14:textId="478662D2" w:rsidR="00AC2F89" w:rsidRDefault="001666B1" w:rsidP="001666B1">
      <w:pPr>
        <w:spacing w:before="100" w:beforeAutospacing="1" w:after="100" w:afterAutospacing="1" w:line="480" w:lineRule="auto"/>
        <w:ind w:left="720" w:firstLine="720"/>
      </w:pPr>
      <w:r w:rsidRPr="001666B1">
        <w:t xml:space="preserve">As depicted in </w:t>
      </w:r>
      <w:r w:rsidRPr="001666B1">
        <w:rPr>
          <w:b/>
          <w:bCs/>
        </w:rPr>
        <w:t xml:space="preserve">Figure </w:t>
      </w:r>
      <w:r w:rsidR="005D7749">
        <w:rPr>
          <w:b/>
          <w:bCs/>
        </w:rPr>
        <w:t>19</w:t>
      </w:r>
      <w:r w:rsidRPr="001666B1">
        <w:t>, the user is clearly pointing toward the fan, and no other devices are visible in the frame. The Transformer-only model successfully identified the fan as the intended device, demonstrating accurate alignment between the pointing and location vectors. This result validates that, in the simplest and most unambiguous interaction context, the model can reliably determine user intent based solely on spatial vector input. Such performance is essential for building trust in the model’s baseline functionality before introducing more complex real-world conditions.</w:t>
      </w:r>
    </w:p>
    <w:p w14:paraId="39D5AD84" w14:textId="77777777" w:rsidR="003E163D" w:rsidRDefault="00AC2F89" w:rsidP="003E163D">
      <w:pPr>
        <w:keepNext/>
      </w:pPr>
      <w:r>
        <w:rPr>
          <w:noProof/>
        </w:rPr>
        <mc:AlternateContent>
          <mc:Choice Requires="wps">
            <w:drawing>
              <wp:inline distT="0" distB="0" distL="0" distR="0" wp14:anchorId="5EFF2D87" wp14:editId="1B5E6A97">
                <wp:extent cx="5065776" cy="1828800"/>
                <wp:effectExtent l="0" t="0" r="1905" b="0"/>
                <wp:docPr id="605604609" name="Rectangle 605604609"/>
                <wp:cNvGraphicFramePr/>
                <a:graphic xmlns:a="http://schemas.openxmlformats.org/drawingml/2006/main">
                  <a:graphicData uri="http://schemas.microsoft.com/office/word/2010/wordprocessingShape">
                    <wps:wsp>
                      <wps:cNvSpPr/>
                      <wps:spPr>
                        <a:xfrm>
                          <a:off x="0" y="0"/>
                          <a:ext cx="5065776" cy="1828800"/>
                        </a:xfrm>
                        <a:prstGeom prst="rect">
                          <a:avLst/>
                        </a:prstGeom>
                        <a:solidFill>
                          <a:srgbClr val="FFFFFF"/>
                        </a:solidFill>
                        <a:ln>
                          <a:noFill/>
                        </a:ln>
                      </wps:spPr>
                      <wps:txbx>
                        <w:txbxContent>
                          <w:p w14:paraId="29D16398" w14:textId="77777777" w:rsidR="00AC2F89" w:rsidRDefault="00AC2F89" w:rsidP="00AC2F89">
                            <w:pPr>
                              <w:keepNext/>
                              <w:spacing w:after="240"/>
                              <w:jc w:val="center"/>
                              <w:textDirection w:val="btLr"/>
                            </w:pPr>
                            <w:r>
                              <w:rPr>
                                <w:noProof/>
                              </w:rPr>
                              <w:drawing>
                                <wp:inline distT="0" distB="0" distL="0" distR="0" wp14:anchorId="3CC058A3" wp14:editId="048D1D2C">
                                  <wp:extent cx="3255264" cy="1828800"/>
                                  <wp:effectExtent l="0" t="0" r="0" b="0"/>
                                  <wp:docPr id="839068585" name="Picture 24" descr="A person in a hoodie sitting in a chair in a living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8585" name="Picture 24" descr="A person in a hoodie sitting in a chair in a living roo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3AA80B9F" w14:textId="2B0CEC49" w:rsidR="00AC2F89" w:rsidRDefault="00AC2F89" w:rsidP="00AC2F89">
                            <w:pPr>
                              <w:keepNext/>
                              <w:spacing w:after="240"/>
                              <w:jc w:val="center"/>
                              <w:textDirection w:val="btLr"/>
                            </w:pPr>
                          </w:p>
                          <w:p w14:paraId="394BE31D" w14:textId="77777777" w:rsidR="00AC2F89" w:rsidRDefault="00AC2F89" w:rsidP="00AC2F89">
                            <w:pPr>
                              <w:keepNext/>
                              <w:spacing w:after="240"/>
                              <w:jc w:val="center"/>
                              <w:textDirection w:val="btLr"/>
                            </w:pPr>
                          </w:p>
                          <w:p w14:paraId="5CDBC617" w14:textId="77777777" w:rsidR="00AC2F89" w:rsidRDefault="00AC2F89" w:rsidP="00AC2F89">
                            <w:pPr>
                              <w:pStyle w:val="Caption"/>
                            </w:pPr>
                          </w:p>
                          <w:p w14:paraId="764B49DA" w14:textId="77777777" w:rsidR="00AC2F89" w:rsidRDefault="00AC2F89" w:rsidP="00AC2F89">
                            <w:pPr>
                              <w:textDirection w:val="btLr"/>
                            </w:pPr>
                          </w:p>
                        </w:txbxContent>
                      </wps:txbx>
                      <wps:bodyPr spcFirstLastPara="1" wrap="square" lIns="91425" tIns="45700" rIns="91425" bIns="45700" anchor="t" anchorCtr="0" upright="1">
                        <a:noAutofit/>
                      </wps:bodyPr>
                    </wps:wsp>
                  </a:graphicData>
                </a:graphic>
              </wp:inline>
            </w:drawing>
          </mc:Choice>
          <mc:Fallback>
            <w:pict>
              <v:rect w14:anchorId="5EFF2D87" id="Rectangle 605604609" o:spid="_x0000_s1045" style="width:398.9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" stroked="f">
                <v:textbox inset="2.53958mm,1.2694mm,2.53958mm,1.2694mm">
                  <w:txbxContent>
                    <w:p w14:paraId="29D16398" w14:textId="77777777" w:rsidR="00AC2F89" w:rsidRDefault="00AC2F89" w:rsidP="00AC2F89">
                      <w:pPr>
                        <w:keepNext/>
                        <w:spacing w:after="240"/>
                        <w:jc w:val="center"/>
                        <w:textDirection w:val="btLr"/>
                      </w:pPr>
                      <w:r>
                        <w:rPr>
                          <w:noProof/>
                        </w:rPr>
                        <w:drawing>
                          <wp:inline distT="0" distB="0" distL="0" distR="0" wp14:anchorId="3CC058A3" wp14:editId="048D1D2C">
                            <wp:extent cx="3255264" cy="1828800"/>
                            <wp:effectExtent l="0" t="0" r="0" b="0"/>
                            <wp:docPr id="839068585" name="Picture 24" descr="A person in a hoodie sitting in a chair in a living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8585" name="Picture 24" descr="A person in a hoodie sitting in a chair in a living roo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3AA80B9F" w14:textId="2B0CEC49" w:rsidR="00AC2F89" w:rsidRDefault="00AC2F89" w:rsidP="00AC2F89">
                      <w:pPr>
                        <w:keepNext/>
                        <w:spacing w:after="240"/>
                        <w:jc w:val="center"/>
                        <w:textDirection w:val="btLr"/>
                      </w:pPr>
                    </w:p>
                    <w:p w14:paraId="394BE31D" w14:textId="77777777" w:rsidR="00AC2F89" w:rsidRDefault="00AC2F89" w:rsidP="00AC2F89">
                      <w:pPr>
                        <w:keepNext/>
                        <w:spacing w:after="240"/>
                        <w:jc w:val="center"/>
                        <w:textDirection w:val="btLr"/>
                      </w:pPr>
                    </w:p>
                    <w:p w14:paraId="5CDBC617" w14:textId="77777777" w:rsidR="00AC2F89" w:rsidRDefault="00AC2F89" w:rsidP="00AC2F89">
                      <w:pPr>
                        <w:pStyle w:val="Caption"/>
                      </w:pPr>
                    </w:p>
                    <w:p w14:paraId="764B49DA" w14:textId="77777777" w:rsidR="00AC2F89" w:rsidRDefault="00AC2F89" w:rsidP="00AC2F89">
                      <w:pPr>
                        <w:textDirection w:val="btLr"/>
                      </w:pPr>
                    </w:p>
                  </w:txbxContent>
                </v:textbox>
                <w10:anchorlock/>
              </v:rect>
            </w:pict>
          </mc:Fallback>
        </mc:AlternateContent>
      </w:r>
    </w:p>
    <w:p w14:paraId="63914AC4" w14:textId="312858F3" w:rsidR="006518F6" w:rsidRDefault="003E163D" w:rsidP="003E163D">
      <w:pPr>
        <w:pStyle w:val="Caption"/>
        <w:jc w:val="center"/>
        <w:rPr>
          <w:lang w:eastAsia="ja-JP"/>
        </w:rPr>
      </w:pPr>
      <w:bookmarkStart w:id="208" w:name="_Toc197272727"/>
      <w:r>
        <w:t xml:space="preserve">Figure </w:t>
      </w:r>
      <w:fldSimple w:instr=" SEQ Figure \* ARABIC ">
        <w:r w:rsidR="008B7CD8">
          <w:rPr>
            <w:noProof/>
          </w:rPr>
          <w:t>19</w:t>
        </w:r>
      </w:fldSimple>
      <w:r>
        <w:t xml:space="preserve">. </w:t>
      </w:r>
      <w:r w:rsidRPr="00472EC5">
        <w:t>End-to-end experiment - Fan</w:t>
      </w:r>
      <w:bookmarkEnd w:id="208"/>
    </w:p>
    <w:p w14:paraId="66E06C06" w14:textId="1AB04CED" w:rsidR="006518F6" w:rsidRDefault="006518F6" w:rsidP="006518F6">
      <w:pPr>
        <w:pStyle w:val="Heading3"/>
      </w:pPr>
      <w:bookmarkStart w:id="209" w:name="_Toc197272675"/>
      <w:r>
        <w:t>4.6.2 Case 2. Multiple Devices</w:t>
      </w:r>
      <w:bookmarkEnd w:id="209"/>
    </w:p>
    <w:p w14:paraId="76B6779D" w14:textId="2D0C4FCB" w:rsidR="00CA05F7" w:rsidRDefault="00CA05F7" w:rsidP="00CA05F7">
      <w:pPr>
        <w:spacing w:line="480" w:lineRule="auto"/>
        <w:ind w:left="720" w:firstLine="720"/>
        <w:rPr>
          <w:lang w:eastAsia="ja-JP"/>
        </w:rPr>
      </w:pPr>
      <w:r>
        <w:rPr>
          <w:lang w:eastAsia="ja-JP"/>
        </w:rPr>
        <w:t xml:space="preserve">The second case involves a user pointing to </w:t>
      </w:r>
      <w:r w:rsidR="0080153C">
        <w:rPr>
          <w:lang w:eastAsia="ja-JP"/>
        </w:rPr>
        <w:t>one</w:t>
      </w:r>
      <w:r>
        <w:rPr>
          <w:lang w:eastAsia="ja-JP"/>
        </w:rPr>
        <w:t xml:space="preserve"> device</w:t>
      </w:r>
      <w:r w:rsidR="0080153C">
        <w:rPr>
          <w:lang w:eastAsia="ja-JP"/>
        </w:rPr>
        <w:t xml:space="preserve"> with another device in the same image</w:t>
      </w:r>
      <w:r>
        <w:rPr>
          <w:lang w:eastAsia="ja-JP"/>
        </w:rPr>
        <w:t xml:space="preserve"> to test whether the model can detect its type. As depicted in</w:t>
      </w:r>
      <w:r w:rsidR="005D7749">
        <w:rPr>
          <w:lang w:eastAsia="ja-JP"/>
        </w:rPr>
        <w:t xml:space="preserve"> Figure 20</w:t>
      </w:r>
      <w:r>
        <w:rPr>
          <w:lang w:eastAsia="ja-JP"/>
        </w:rPr>
        <w:t>, the Transformer-only model could classify the device a user points at as ‘Lamp</w:t>
      </w:r>
      <w:r w:rsidR="0080153C">
        <w:rPr>
          <w:lang w:eastAsia="ja-JP"/>
        </w:rPr>
        <w:t>’, and a TV is nearby but not pointed at</w:t>
      </w:r>
      <w:r>
        <w:rPr>
          <w:lang w:eastAsia="ja-JP"/>
        </w:rPr>
        <w:t xml:space="preserve">. </w:t>
      </w:r>
    </w:p>
    <w:p w14:paraId="1D619CC8" w14:textId="77777777" w:rsidR="00711FF0" w:rsidRDefault="00CA05F7" w:rsidP="00711FF0">
      <w:pPr>
        <w:keepNext/>
      </w:pPr>
      <w:r>
        <w:rPr>
          <w:noProof/>
        </w:rPr>
        <w:lastRenderedPageBreak/>
        <mc:AlternateContent>
          <mc:Choice Requires="wps">
            <w:drawing>
              <wp:inline distT="0" distB="0" distL="0" distR="0" wp14:anchorId="4FF15653" wp14:editId="55E86C66">
                <wp:extent cx="5065776" cy="1810512"/>
                <wp:effectExtent l="0" t="0" r="1905" b="5715"/>
                <wp:docPr id="1297875151" name="Rectangle 1297875151"/>
                <wp:cNvGraphicFramePr/>
                <a:graphic xmlns:a="http://schemas.openxmlformats.org/drawingml/2006/main">
                  <a:graphicData uri="http://schemas.microsoft.com/office/word/2010/wordprocessingShape">
                    <wps:wsp>
                      <wps:cNvSpPr/>
                      <wps:spPr>
                        <a:xfrm>
                          <a:off x="0" y="0"/>
                          <a:ext cx="5065776" cy="1810512"/>
                        </a:xfrm>
                        <a:prstGeom prst="rect">
                          <a:avLst/>
                        </a:prstGeom>
                        <a:solidFill>
                          <a:srgbClr val="FFFFFF"/>
                        </a:solidFill>
                        <a:ln>
                          <a:noFill/>
                        </a:ln>
                      </wps:spPr>
                      <wps:txbx>
                        <w:txbxContent>
                          <w:p w14:paraId="18A9EF17" w14:textId="77777777" w:rsidR="00CA05F7" w:rsidRDefault="00CA05F7" w:rsidP="00CA05F7">
                            <w:pPr>
                              <w:keepNext/>
                              <w:spacing w:after="240"/>
                              <w:jc w:val="center"/>
                              <w:textDirection w:val="btLr"/>
                            </w:pPr>
                            <w:r>
                              <w:rPr>
                                <w:noProof/>
                              </w:rPr>
                              <w:drawing>
                                <wp:inline distT="0" distB="0" distL="0" distR="0" wp14:anchorId="0537F054" wp14:editId="04699248">
                                  <wp:extent cx="3255264" cy="1828800"/>
                                  <wp:effectExtent l="0" t="0" r="0" b="0"/>
                                  <wp:docPr id="1382162150" name="Picture 25" descr="A person sitt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2150" name="Picture 25" descr="A person sitting on a couch&#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62FA3360" w14:textId="130096E8" w:rsidR="00CA05F7" w:rsidRDefault="00CA05F7" w:rsidP="00CA05F7">
                            <w:pPr>
                              <w:keepNext/>
                              <w:spacing w:after="240"/>
                              <w:jc w:val="center"/>
                              <w:textDirection w:val="btLr"/>
                            </w:pPr>
                          </w:p>
                          <w:p w14:paraId="79D497BC" w14:textId="77777777" w:rsidR="00CA05F7" w:rsidRDefault="00CA05F7" w:rsidP="00CA05F7">
                            <w:pPr>
                              <w:keepNext/>
                              <w:spacing w:after="240"/>
                              <w:textDirection w:val="btLr"/>
                            </w:pPr>
                          </w:p>
                          <w:p w14:paraId="6BCE0CBE" w14:textId="77777777" w:rsidR="00CA05F7" w:rsidRDefault="00CA05F7" w:rsidP="00CA05F7">
                            <w:pPr>
                              <w:keepNext/>
                              <w:spacing w:after="240"/>
                              <w:jc w:val="center"/>
                              <w:textDirection w:val="btLr"/>
                            </w:pPr>
                          </w:p>
                          <w:p w14:paraId="5ACBC231" w14:textId="77777777" w:rsidR="00CA05F7" w:rsidRDefault="00CA05F7" w:rsidP="00CA05F7">
                            <w:pPr>
                              <w:pStyle w:val="Caption"/>
                            </w:pPr>
                          </w:p>
                          <w:p w14:paraId="55E5C4AA" w14:textId="77777777" w:rsidR="00CA05F7" w:rsidRDefault="00CA05F7" w:rsidP="00CA05F7">
                            <w:pPr>
                              <w:textDirection w:val="btLr"/>
                            </w:pPr>
                          </w:p>
                        </w:txbxContent>
                      </wps:txbx>
                      <wps:bodyPr spcFirstLastPara="1" wrap="square" lIns="91425" tIns="45700" rIns="91425" bIns="45700" anchor="t" anchorCtr="0" upright="1">
                        <a:noAutofit/>
                      </wps:bodyPr>
                    </wps:wsp>
                  </a:graphicData>
                </a:graphic>
              </wp:inline>
            </w:drawing>
          </mc:Choice>
          <mc:Fallback>
            <w:pict>
              <v:rect w14:anchorId="4FF15653" id="Rectangle 1297875151" o:spid="_x0000_s1046" style="width:398.9pt;height:1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" stroked="f">
                <v:textbox inset="2.53958mm,1.2694mm,2.53958mm,1.2694mm">
                  <w:txbxContent>
                    <w:p w14:paraId="18A9EF17" w14:textId="77777777" w:rsidR="00CA05F7" w:rsidRDefault="00CA05F7" w:rsidP="00CA05F7">
                      <w:pPr>
                        <w:keepNext/>
                        <w:spacing w:after="240"/>
                        <w:jc w:val="center"/>
                        <w:textDirection w:val="btLr"/>
                      </w:pPr>
                      <w:r>
                        <w:rPr>
                          <w:noProof/>
                        </w:rPr>
                        <w:drawing>
                          <wp:inline distT="0" distB="0" distL="0" distR="0" wp14:anchorId="0537F054" wp14:editId="04699248">
                            <wp:extent cx="3255264" cy="1828800"/>
                            <wp:effectExtent l="0" t="0" r="0" b="0"/>
                            <wp:docPr id="1382162150" name="Picture 25" descr="A person sitt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2150" name="Picture 25" descr="A person sitting on a couch&#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62FA3360" w14:textId="130096E8" w:rsidR="00CA05F7" w:rsidRDefault="00CA05F7" w:rsidP="00CA05F7">
                      <w:pPr>
                        <w:keepNext/>
                        <w:spacing w:after="240"/>
                        <w:jc w:val="center"/>
                        <w:textDirection w:val="btLr"/>
                      </w:pPr>
                    </w:p>
                    <w:p w14:paraId="79D497BC" w14:textId="77777777" w:rsidR="00CA05F7" w:rsidRDefault="00CA05F7" w:rsidP="00CA05F7">
                      <w:pPr>
                        <w:keepNext/>
                        <w:spacing w:after="240"/>
                        <w:textDirection w:val="btLr"/>
                      </w:pPr>
                    </w:p>
                    <w:p w14:paraId="6BCE0CBE" w14:textId="77777777" w:rsidR="00CA05F7" w:rsidRDefault="00CA05F7" w:rsidP="00CA05F7">
                      <w:pPr>
                        <w:keepNext/>
                        <w:spacing w:after="240"/>
                        <w:jc w:val="center"/>
                        <w:textDirection w:val="btLr"/>
                      </w:pPr>
                    </w:p>
                    <w:p w14:paraId="5ACBC231" w14:textId="77777777" w:rsidR="00CA05F7" w:rsidRDefault="00CA05F7" w:rsidP="00CA05F7">
                      <w:pPr>
                        <w:pStyle w:val="Caption"/>
                      </w:pPr>
                    </w:p>
                    <w:p w14:paraId="55E5C4AA" w14:textId="77777777" w:rsidR="00CA05F7" w:rsidRDefault="00CA05F7" w:rsidP="00CA05F7">
                      <w:pPr>
                        <w:textDirection w:val="btLr"/>
                      </w:pPr>
                    </w:p>
                  </w:txbxContent>
                </v:textbox>
                <w10:anchorlock/>
              </v:rect>
            </w:pict>
          </mc:Fallback>
        </mc:AlternateContent>
      </w:r>
    </w:p>
    <w:p w14:paraId="00379D3C" w14:textId="3FA4A189" w:rsidR="006518F6" w:rsidRDefault="00711FF0" w:rsidP="00711FF0">
      <w:pPr>
        <w:pStyle w:val="Caption"/>
        <w:jc w:val="center"/>
      </w:pPr>
      <w:bookmarkStart w:id="210" w:name="_Toc197272728"/>
      <w:r>
        <w:t xml:space="preserve">Figure </w:t>
      </w:r>
      <w:fldSimple w:instr=" SEQ Figure \* ARABIC ">
        <w:r w:rsidR="008B7CD8">
          <w:rPr>
            <w:noProof/>
          </w:rPr>
          <w:t>20</w:t>
        </w:r>
      </w:fldSimple>
      <w:r>
        <w:t xml:space="preserve">. </w:t>
      </w:r>
      <w:r w:rsidRPr="008000D7">
        <w:t>End-to-end experiment - Lamp</w:t>
      </w:r>
      <w:bookmarkEnd w:id="210"/>
    </w:p>
    <w:p w14:paraId="09B7AB40" w14:textId="005F5635" w:rsidR="006518F6" w:rsidRPr="006518F6" w:rsidRDefault="006518F6" w:rsidP="006518F6">
      <w:pPr>
        <w:pStyle w:val="Heading3"/>
      </w:pPr>
      <w:bookmarkStart w:id="211" w:name="_Toc197272676"/>
      <w:r>
        <w:t xml:space="preserve">4.6.3 Case 3. Negative </w:t>
      </w:r>
      <w:r w:rsidR="009E178E">
        <w:t>C</w:t>
      </w:r>
      <w:r>
        <w:t>ase</w:t>
      </w:r>
      <w:bookmarkEnd w:id="211"/>
    </w:p>
    <w:p w14:paraId="6A8176B2" w14:textId="0989EF21" w:rsidR="0080153C" w:rsidRDefault="0080153C" w:rsidP="00DB69EA">
      <w:pPr>
        <w:spacing w:line="480" w:lineRule="auto"/>
        <w:ind w:left="720" w:firstLine="720"/>
        <w:rPr>
          <w:lang w:eastAsia="ja-JP"/>
        </w:rPr>
      </w:pPr>
      <w:r>
        <w:rPr>
          <w:lang w:eastAsia="ja-JP"/>
        </w:rPr>
        <w:t>The third case involves a user who does not point to any device with another device in the same image to test whether the model can detect the result. As depicted in</w:t>
      </w:r>
      <w:r w:rsidR="005D7749">
        <w:rPr>
          <w:lang w:eastAsia="ja-JP"/>
        </w:rPr>
        <w:t xml:space="preserve"> Figure 21</w:t>
      </w:r>
      <w:r>
        <w:rPr>
          <w:lang w:eastAsia="ja-JP"/>
        </w:rPr>
        <w:t>, the Transformer-only model could classify the device a user points at as ‘None' while a TV is nearby but not pointed at.</w:t>
      </w:r>
    </w:p>
    <w:p w14:paraId="0A726618" w14:textId="77777777" w:rsidR="00711FF0" w:rsidRDefault="0080153C" w:rsidP="00711FF0">
      <w:pPr>
        <w:keepNext/>
      </w:pPr>
      <w:r>
        <w:rPr>
          <w:noProof/>
        </w:rPr>
        <mc:AlternateContent>
          <mc:Choice Requires="wps">
            <w:drawing>
              <wp:inline distT="0" distB="0" distL="0" distR="0" wp14:anchorId="6C97D30D" wp14:editId="6C2B3753">
                <wp:extent cx="5065776" cy="1810512"/>
                <wp:effectExtent l="0" t="0" r="1905" b="5715"/>
                <wp:docPr id="1759555885" name="Rectangle 1759555885"/>
                <wp:cNvGraphicFramePr/>
                <a:graphic xmlns:a="http://schemas.openxmlformats.org/drawingml/2006/main">
                  <a:graphicData uri="http://schemas.microsoft.com/office/word/2010/wordprocessingShape">
                    <wps:wsp>
                      <wps:cNvSpPr/>
                      <wps:spPr>
                        <a:xfrm>
                          <a:off x="0" y="0"/>
                          <a:ext cx="5065776" cy="1810512"/>
                        </a:xfrm>
                        <a:prstGeom prst="rect">
                          <a:avLst/>
                        </a:prstGeom>
                        <a:solidFill>
                          <a:srgbClr val="FFFFFF"/>
                        </a:solidFill>
                        <a:ln>
                          <a:noFill/>
                        </a:ln>
                      </wps:spPr>
                      <wps:txbx>
                        <w:txbxContent>
                          <w:p w14:paraId="025BEA30" w14:textId="77777777" w:rsidR="0080153C" w:rsidRDefault="0080153C" w:rsidP="0080153C">
                            <w:pPr>
                              <w:keepNext/>
                              <w:spacing w:after="240"/>
                              <w:jc w:val="center"/>
                              <w:textDirection w:val="btLr"/>
                            </w:pPr>
                            <w:r>
                              <w:rPr>
                                <w:noProof/>
                              </w:rPr>
                              <w:drawing>
                                <wp:inline distT="0" distB="0" distL="0" distR="0" wp14:anchorId="12A7C8AD" wp14:editId="197782A7">
                                  <wp:extent cx="3255264" cy="1828800"/>
                                  <wp:effectExtent l="0" t="0" r="0" b="0"/>
                                  <wp:docPr id="736967792" name="Picture 26" descr="A person pointing at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7792" name="Picture 26" descr="A person pointing at a whiteboard&#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3034B87F" w14:textId="26ED8D8C" w:rsidR="0080153C" w:rsidRDefault="0080153C" w:rsidP="0080153C">
                            <w:pPr>
                              <w:keepNext/>
                              <w:spacing w:after="240"/>
                              <w:jc w:val="center"/>
                              <w:textDirection w:val="btLr"/>
                            </w:pPr>
                          </w:p>
                          <w:p w14:paraId="3A89CA1C" w14:textId="77777777" w:rsidR="0080153C" w:rsidRDefault="0080153C" w:rsidP="0080153C">
                            <w:pPr>
                              <w:keepNext/>
                              <w:spacing w:after="240"/>
                              <w:jc w:val="center"/>
                              <w:textDirection w:val="btLr"/>
                            </w:pPr>
                          </w:p>
                          <w:p w14:paraId="531B6FF5" w14:textId="77777777" w:rsidR="0080153C" w:rsidRDefault="0080153C" w:rsidP="0080153C">
                            <w:pPr>
                              <w:keepNext/>
                              <w:spacing w:after="240"/>
                              <w:textDirection w:val="btLr"/>
                            </w:pPr>
                          </w:p>
                          <w:p w14:paraId="5EA2F766" w14:textId="77777777" w:rsidR="0080153C" w:rsidRDefault="0080153C" w:rsidP="0080153C">
                            <w:pPr>
                              <w:keepNext/>
                              <w:spacing w:after="240"/>
                              <w:jc w:val="center"/>
                              <w:textDirection w:val="btLr"/>
                            </w:pPr>
                          </w:p>
                          <w:p w14:paraId="2CF9E563" w14:textId="77777777" w:rsidR="0080153C" w:rsidRDefault="0080153C" w:rsidP="0080153C">
                            <w:pPr>
                              <w:pStyle w:val="Caption"/>
                            </w:pPr>
                          </w:p>
                          <w:p w14:paraId="09E1DEEF" w14:textId="77777777" w:rsidR="0080153C" w:rsidRDefault="0080153C" w:rsidP="0080153C">
                            <w:pPr>
                              <w:textDirection w:val="btLr"/>
                            </w:pPr>
                          </w:p>
                        </w:txbxContent>
                      </wps:txbx>
                      <wps:bodyPr spcFirstLastPara="1" wrap="square" lIns="91425" tIns="45700" rIns="91425" bIns="45700" anchor="t" anchorCtr="0" upright="1">
                        <a:noAutofit/>
                      </wps:bodyPr>
                    </wps:wsp>
                  </a:graphicData>
                </a:graphic>
              </wp:inline>
            </w:drawing>
          </mc:Choice>
          <mc:Fallback>
            <w:pict>
              <v:rect w14:anchorId="6C97D30D" id="Rectangle 1759555885" o:spid="_x0000_s1047" style="width:398.9pt;height:1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" stroked="f">
                <v:textbox inset="2.53958mm,1.2694mm,2.53958mm,1.2694mm">
                  <w:txbxContent>
                    <w:p w14:paraId="025BEA30" w14:textId="77777777" w:rsidR="0080153C" w:rsidRDefault="0080153C" w:rsidP="0080153C">
                      <w:pPr>
                        <w:keepNext/>
                        <w:spacing w:after="240"/>
                        <w:jc w:val="center"/>
                        <w:textDirection w:val="btLr"/>
                      </w:pPr>
                      <w:r>
                        <w:rPr>
                          <w:noProof/>
                        </w:rPr>
                        <w:drawing>
                          <wp:inline distT="0" distB="0" distL="0" distR="0" wp14:anchorId="12A7C8AD" wp14:editId="197782A7">
                            <wp:extent cx="3255264" cy="1828800"/>
                            <wp:effectExtent l="0" t="0" r="0" b="0"/>
                            <wp:docPr id="736967792" name="Picture 26" descr="A person pointing at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7792" name="Picture 26" descr="A person pointing at a whiteboard&#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255264" cy="1828800"/>
                                    </a:xfrm>
                                    <a:prstGeom prst="rect">
                                      <a:avLst/>
                                    </a:prstGeom>
                                  </pic:spPr>
                                </pic:pic>
                              </a:graphicData>
                            </a:graphic>
                          </wp:inline>
                        </w:drawing>
                      </w:r>
                    </w:p>
                    <w:p w14:paraId="3034B87F" w14:textId="26ED8D8C" w:rsidR="0080153C" w:rsidRDefault="0080153C" w:rsidP="0080153C">
                      <w:pPr>
                        <w:keepNext/>
                        <w:spacing w:after="240"/>
                        <w:jc w:val="center"/>
                        <w:textDirection w:val="btLr"/>
                      </w:pPr>
                    </w:p>
                    <w:p w14:paraId="3A89CA1C" w14:textId="77777777" w:rsidR="0080153C" w:rsidRDefault="0080153C" w:rsidP="0080153C">
                      <w:pPr>
                        <w:keepNext/>
                        <w:spacing w:after="240"/>
                        <w:jc w:val="center"/>
                        <w:textDirection w:val="btLr"/>
                      </w:pPr>
                    </w:p>
                    <w:p w14:paraId="531B6FF5" w14:textId="77777777" w:rsidR="0080153C" w:rsidRDefault="0080153C" w:rsidP="0080153C">
                      <w:pPr>
                        <w:keepNext/>
                        <w:spacing w:after="240"/>
                        <w:textDirection w:val="btLr"/>
                      </w:pPr>
                    </w:p>
                    <w:p w14:paraId="5EA2F766" w14:textId="77777777" w:rsidR="0080153C" w:rsidRDefault="0080153C" w:rsidP="0080153C">
                      <w:pPr>
                        <w:keepNext/>
                        <w:spacing w:after="240"/>
                        <w:jc w:val="center"/>
                        <w:textDirection w:val="btLr"/>
                      </w:pPr>
                    </w:p>
                    <w:p w14:paraId="2CF9E563" w14:textId="77777777" w:rsidR="0080153C" w:rsidRDefault="0080153C" w:rsidP="0080153C">
                      <w:pPr>
                        <w:pStyle w:val="Caption"/>
                      </w:pPr>
                    </w:p>
                    <w:p w14:paraId="09E1DEEF" w14:textId="77777777" w:rsidR="0080153C" w:rsidRDefault="0080153C" w:rsidP="0080153C">
                      <w:pPr>
                        <w:textDirection w:val="btLr"/>
                      </w:pPr>
                    </w:p>
                  </w:txbxContent>
                </v:textbox>
                <w10:anchorlock/>
              </v:rect>
            </w:pict>
          </mc:Fallback>
        </mc:AlternateContent>
      </w:r>
    </w:p>
    <w:p w14:paraId="452D7AC8" w14:textId="32FBA7AC" w:rsidR="00711FF0" w:rsidRDefault="00711FF0" w:rsidP="00FE542A">
      <w:pPr>
        <w:pStyle w:val="Caption"/>
        <w:jc w:val="center"/>
      </w:pPr>
      <w:bookmarkStart w:id="212" w:name="_Toc197272729"/>
      <w:r>
        <w:t xml:space="preserve">Figure </w:t>
      </w:r>
      <w:fldSimple w:instr=" SEQ Figure \* ARABIC ">
        <w:r w:rsidR="008B7CD8">
          <w:rPr>
            <w:noProof/>
          </w:rPr>
          <w:t>21</w:t>
        </w:r>
      </w:fldSimple>
      <w:r>
        <w:t xml:space="preserve">. </w:t>
      </w:r>
      <w:r w:rsidRPr="00897542">
        <w:t xml:space="preserve">End-to-end experiment </w:t>
      </w:r>
      <w:r>
        <w:t>–</w:t>
      </w:r>
      <w:r w:rsidRPr="00897542">
        <w:t xml:space="preserve"> None</w:t>
      </w:r>
      <w:bookmarkEnd w:id="212"/>
    </w:p>
    <w:p w14:paraId="4116717D" w14:textId="77777777" w:rsidR="00711FF0" w:rsidRPr="00711FF0" w:rsidRDefault="00711FF0" w:rsidP="00711FF0"/>
    <w:p w14:paraId="01DF8916" w14:textId="55283E8C" w:rsidR="00095D4B" w:rsidRDefault="00095D4B" w:rsidP="00095D4B">
      <w:pPr>
        <w:pStyle w:val="Heading2"/>
        <w:rPr>
          <w:lang w:eastAsia="ja-JP"/>
        </w:rPr>
      </w:pPr>
      <w:bookmarkStart w:id="213" w:name="_Toc197272677"/>
      <w:r>
        <w:rPr>
          <w:lang w:eastAsia="ja-JP"/>
        </w:rPr>
        <w:t>4.</w:t>
      </w:r>
      <w:r w:rsidR="00C232FF">
        <w:rPr>
          <w:lang w:eastAsia="ja-JP"/>
        </w:rPr>
        <w:t>7</w:t>
      </w:r>
      <w:r>
        <w:rPr>
          <w:lang w:eastAsia="ja-JP"/>
        </w:rPr>
        <w:t xml:space="preserve"> Summary</w:t>
      </w:r>
      <w:bookmarkEnd w:id="213"/>
    </w:p>
    <w:p w14:paraId="1D94962C" w14:textId="7A7A7FC9" w:rsidR="00095D4B" w:rsidRDefault="009107A2" w:rsidP="00A01A43">
      <w:pPr>
        <w:spacing w:line="480" w:lineRule="auto"/>
        <w:ind w:firstLine="720"/>
      </w:pPr>
      <w:r>
        <w:t xml:space="preserve">The models were evaluated exclusively using test data, with performance summarized in Table </w:t>
      </w:r>
      <w:r w:rsidR="002E6847">
        <w:t>5</w:t>
      </w:r>
      <w:r>
        <w:t xml:space="preserve">. Among the four models, the Transformer with gaze direction </w:t>
      </w:r>
      <w:r>
        <w:lastRenderedPageBreak/>
        <w:t>achieved the highest accuracy (</w:t>
      </w:r>
      <w:r>
        <w:rPr>
          <w:rStyle w:val="Strong"/>
        </w:rPr>
        <w:t>9</w:t>
      </w:r>
      <w:r w:rsidR="008E4FAE">
        <w:rPr>
          <w:rStyle w:val="Strong"/>
        </w:rPr>
        <w:t>5</w:t>
      </w:r>
      <w:r>
        <w:rPr>
          <w:rStyle w:val="Strong"/>
        </w:rPr>
        <w:t>.48%</w:t>
      </w:r>
      <w:r>
        <w:t>), lowest false positive rate (</w:t>
      </w:r>
      <w:r>
        <w:rPr>
          <w:rStyle w:val="Strong"/>
        </w:rPr>
        <w:t>7.</w:t>
      </w:r>
      <w:r w:rsidR="008E4FAE">
        <w:rPr>
          <w:rStyle w:val="Strong"/>
        </w:rPr>
        <w:t>82</w:t>
      </w:r>
      <w:r>
        <w:rPr>
          <w:rStyle w:val="Strong"/>
        </w:rPr>
        <w:t>%</w:t>
      </w:r>
      <w:r>
        <w:t>), and highest F1-score (</w:t>
      </w:r>
      <w:r>
        <w:rPr>
          <w:rStyle w:val="Strong"/>
        </w:rPr>
        <w:t>95</w:t>
      </w:r>
      <w:r w:rsidR="008E4FAE">
        <w:rPr>
          <w:rStyle w:val="Strong"/>
        </w:rPr>
        <w:t>.57%</w:t>
      </w:r>
      <w:r>
        <w:t>). The MLP with gaze also performed competitively, suggesting that simpler architectures remain viable, particularly when gaze input is available. The results strongly support the conclusion that incorporating gaze direction consistently improves vector alignment classification.</w:t>
      </w:r>
    </w:p>
    <w:p w14:paraId="4CED28DB" w14:textId="46EFAEF5" w:rsidR="006C2914" w:rsidRPr="006C2914" w:rsidRDefault="006C2914">
      <w:pPr>
        <w:spacing w:line="480" w:lineRule="auto"/>
        <w:rPr>
          <w:b/>
          <w:bCs/>
          <w:lang w:eastAsia="ja-JP"/>
          <w:rPrChange w:id="214" w:author="Flora Farago" w:date="2025-05-06T22:37:00Z" w16du:dateUtc="2025-05-07T03:37:00Z">
            <w:rPr>
              <w:lang w:eastAsia="ja-JP"/>
            </w:rPr>
          </w:rPrChange>
        </w:rPr>
        <w:pPrChange w:id="215" w:author="Flora Farago" w:date="2025-05-06T22:37:00Z" w16du:dateUtc="2025-05-07T03:37:00Z">
          <w:pPr>
            <w:spacing w:line="480" w:lineRule="auto"/>
            <w:ind w:firstLine="720"/>
          </w:pPr>
        </w:pPrChange>
      </w:pPr>
      <w:r w:rsidRPr="006C2914">
        <w:rPr>
          <w:b/>
          <w:bCs/>
          <w:lang w:eastAsia="ja-JP"/>
          <w:rPrChange w:id="216" w:author="Flora Farago" w:date="2025-05-06T22:37:00Z" w16du:dateUtc="2025-05-07T03:37:00Z">
            <w:rPr>
              <w:lang w:eastAsia="ja-JP"/>
            </w:rPr>
          </w:rPrChange>
        </w:rPr>
        <w:t>Table 7.</w:t>
      </w:r>
      <w:ins w:id="217" w:author="David Tung (Woven by Toyota, Inc.)" w:date="2025-05-09T09:00:00Z" w16du:dateUtc="2025-05-09T16:00:00Z">
        <w:r w:rsidR="00D63DD4">
          <w:rPr>
            <w:b/>
            <w:bCs/>
            <w:lang w:eastAsia="ja-JP"/>
          </w:rPr>
          <w:t xml:space="preserve"> Model Comparison</w:t>
        </w:r>
      </w:ins>
    </w:p>
    <w:tbl>
      <w:tblPr>
        <w:tblStyle w:val="TableGrid"/>
        <w:tblW w:w="9412" w:type="dxa"/>
        <w:tblInd w:w="85" w:type="dxa"/>
        <w:tblLook w:val="04A0" w:firstRow="1" w:lastRow="0" w:firstColumn="1" w:lastColumn="0" w:noHBand="0" w:noVBand="1"/>
      </w:tblPr>
      <w:tblGrid>
        <w:gridCol w:w="2248"/>
        <w:gridCol w:w="1385"/>
        <w:gridCol w:w="1189"/>
        <w:gridCol w:w="1170"/>
        <w:gridCol w:w="1080"/>
        <w:gridCol w:w="1170"/>
        <w:gridCol w:w="1170"/>
      </w:tblGrid>
      <w:tr w:rsidR="00C25833" w14:paraId="0BA50BED" w14:textId="733F7138" w:rsidTr="00C25833">
        <w:tc>
          <w:tcPr>
            <w:tcW w:w="2248" w:type="dxa"/>
            <w:shd w:val="clear" w:color="auto" w:fill="A8D08D" w:themeFill="accent6" w:themeFillTint="99"/>
          </w:tcPr>
          <w:p w14:paraId="4ACDB39F" w14:textId="1252953C" w:rsidR="00C25833" w:rsidRDefault="00C25833" w:rsidP="00721754">
            <w:pPr>
              <w:spacing w:line="480" w:lineRule="auto"/>
            </w:pPr>
            <w:r>
              <w:t>Model</w:t>
            </w:r>
          </w:p>
        </w:tc>
        <w:tc>
          <w:tcPr>
            <w:tcW w:w="1385" w:type="dxa"/>
            <w:shd w:val="clear" w:color="auto" w:fill="A8D08D" w:themeFill="accent6" w:themeFillTint="99"/>
          </w:tcPr>
          <w:p w14:paraId="5070B7BF" w14:textId="37A8D8B8" w:rsidR="00C25833" w:rsidRDefault="00C25833" w:rsidP="00721754">
            <w:pPr>
              <w:spacing w:line="480" w:lineRule="auto"/>
            </w:pPr>
            <w:r>
              <w:t>Accuracy</w:t>
            </w:r>
          </w:p>
        </w:tc>
        <w:tc>
          <w:tcPr>
            <w:tcW w:w="1189" w:type="dxa"/>
            <w:shd w:val="clear" w:color="auto" w:fill="A8D08D" w:themeFill="accent6" w:themeFillTint="99"/>
          </w:tcPr>
          <w:p w14:paraId="0F460430" w14:textId="5E8D8F54" w:rsidR="00C25833" w:rsidRDefault="00C25833" w:rsidP="00721754">
            <w:pPr>
              <w:spacing w:line="480" w:lineRule="auto"/>
            </w:pPr>
            <w:r>
              <w:t>Precision</w:t>
            </w:r>
          </w:p>
        </w:tc>
        <w:tc>
          <w:tcPr>
            <w:tcW w:w="1170" w:type="dxa"/>
            <w:shd w:val="clear" w:color="auto" w:fill="A8D08D" w:themeFill="accent6" w:themeFillTint="99"/>
          </w:tcPr>
          <w:p w14:paraId="0C1B6B33" w14:textId="520FDAA4" w:rsidR="00C25833" w:rsidRDefault="00C25833" w:rsidP="00721754">
            <w:pPr>
              <w:spacing w:line="480" w:lineRule="auto"/>
            </w:pPr>
            <w:r>
              <w:t>Recall</w:t>
            </w:r>
          </w:p>
        </w:tc>
        <w:tc>
          <w:tcPr>
            <w:tcW w:w="1080" w:type="dxa"/>
            <w:shd w:val="clear" w:color="auto" w:fill="A8D08D" w:themeFill="accent6" w:themeFillTint="99"/>
          </w:tcPr>
          <w:p w14:paraId="12EC3B21" w14:textId="4CBDCF43" w:rsidR="00C25833" w:rsidRDefault="00C25833" w:rsidP="00721754">
            <w:pPr>
              <w:spacing w:line="480" w:lineRule="auto"/>
            </w:pPr>
            <w:r>
              <w:t>F1</w:t>
            </w:r>
          </w:p>
        </w:tc>
        <w:tc>
          <w:tcPr>
            <w:tcW w:w="1170" w:type="dxa"/>
            <w:shd w:val="clear" w:color="auto" w:fill="A8D08D" w:themeFill="accent6" w:themeFillTint="99"/>
          </w:tcPr>
          <w:p w14:paraId="654B007F" w14:textId="27AD8A58" w:rsidR="00C25833" w:rsidRDefault="00C25833" w:rsidP="00721754">
            <w:pPr>
              <w:spacing w:line="480" w:lineRule="auto"/>
            </w:pPr>
            <w:r>
              <w:t>FPR</w:t>
            </w:r>
          </w:p>
        </w:tc>
        <w:tc>
          <w:tcPr>
            <w:tcW w:w="1170" w:type="dxa"/>
            <w:shd w:val="clear" w:color="auto" w:fill="A8D08D" w:themeFill="accent6" w:themeFillTint="99"/>
          </w:tcPr>
          <w:p w14:paraId="63E7700C" w14:textId="37C95308" w:rsidR="00C25833" w:rsidRDefault="00C25833" w:rsidP="00721754">
            <w:pPr>
              <w:spacing w:line="480" w:lineRule="auto"/>
            </w:pPr>
            <w:r>
              <w:t>FNR</w:t>
            </w:r>
          </w:p>
        </w:tc>
      </w:tr>
      <w:tr w:rsidR="00C25833" w14:paraId="16283D41" w14:textId="40C25C31" w:rsidTr="00C25833">
        <w:tc>
          <w:tcPr>
            <w:tcW w:w="2248" w:type="dxa"/>
          </w:tcPr>
          <w:p w14:paraId="55C739A5" w14:textId="535537D1" w:rsidR="00C25833" w:rsidRDefault="00C25833" w:rsidP="00721754">
            <w:pPr>
              <w:spacing w:line="480" w:lineRule="auto"/>
            </w:pPr>
            <w:r>
              <w:t xml:space="preserve">Transformer </w:t>
            </w:r>
          </w:p>
        </w:tc>
        <w:tc>
          <w:tcPr>
            <w:tcW w:w="1385" w:type="dxa"/>
          </w:tcPr>
          <w:p w14:paraId="56FB51C5" w14:textId="001FD6BD" w:rsidR="00C25833" w:rsidRDefault="00C25833" w:rsidP="00721754">
            <w:pPr>
              <w:spacing w:line="480" w:lineRule="auto"/>
            </w:pPr>
            <w:r>
              <w:t>0.9212</w:t>
            </w:r>
          </w:p>
        </w:tc>
        <w:tc>
          <w:tcPr>
            <w:tcW w:w="1189" w:type="dxa"/>
          </w:tcPr>
          <w:p w14:paraId="027CE2D0" w14:textId="68AE2482" w:rsidR="00C25833" w:rsidRDefault="00C25833" w:rsidP="00721754">
            <w:pPr>
              <w:spacing w:line="480" w:lineRule="auto"/>
            </w:pPr>
            <w:r>
              <w:t>0.8998</w:t>
            </w:r>
          </w:p>
        </w:tc>
        <w:tc>
          <w:tcPr>
            <w:tcW w:w="1170" w:type="dxa"/>
          </w:tcPr>
          <w:p w14:paraId="0C15FCCA" w14:textId="5E004D19" w:rsidR="00C25833" w:rsidRDefault="00C25833" w:rsidP="00721754">
            <w:pPr>
              <w:spacing w:line="480" w:lineRule="auto"/>
            </w:pPr>
            <w:r>
              <w:t>0.9532</w:t>
            </w:r>
          </w:p>
        </w:tc>
        <w:tc>
          <w:tcPr>
            <w:tcW w:w="1080" w:type="dxa"/>
          </w:tcPr>
          <w:p w14:paraId="428F7FD7" w14:textId="1EC547FF" w:rsidR="00C25833" w:rsidRDefault="00C25833" w:rsidP="00721754">
            <w:pPr>
              <w:spacing w:line="480" w:lineRule="auto"/>
            </w:pPr>
            <w:r>
              <w:t>0.9351</w:t>
            </w:r>
          </w:p>
        </w:tc>
        <w:tc>
          <w:tcPr>
            <w:tcW w:w="1170" w:type="dxa"/>
          </w:tcPr>
          <w:p w14:paraId="1BA7DC1C" w14:textId="7957FDE1" w:rsidR="00C25833" w:rsidRDefault="00C25833" w:rsidP="00721754">
            <w:pPr>
              <w:spacing w:line="480" w:lineRule="auto"/>
            </w:pPr>
            <w:r>
              <w:t>0.1071</w:t>
            </w:r>
          </w:p>
        </w:tc>
        <w:tc>
          <w:tcPr>
            <w:tcW w:w="1170" w:type="dxa"/>
          </w:tcPr>
          <w:p w14:paraId="7B57A9DA" w14:textId="47E305AF" w:rsidR="00C25833" w:rsidRDefault="00C25833" w:rsidP="00721754">
            <w:pPr>
              <w:spacing w:line="480" w:lineRule="auto"/>
            </w:pPr>
            <w:r>
              <w:t>0.0464</w:t>
            </w:r>
          </w:p>
        </w:tc>
      </w:tr>
      <w:tr w:rsidR="00C25833" w14:paraId="6DF533E9" w14:textId="6D1BF92B" w:rsidTr="00C25833">
        <w:tc>
          <w:tcPr>
            <w:tcW w:w="2248" w:type="dxa"/>
          </w:tcPr>
          <w:p w14:paraId="20C2AF39" w14:textId="251224EC" w:rsidR="00C25833" w:rsidRDefault="00C25833" w:rsidP="00721754">
            <w:pPr>
              <w:spacing w:line="480" w:lineRule="auto"/>
            </w:pPr>
            <w:r>
              <w:t>MLP</w:t>
            </w:r>
          </w:p>
        </w:tc>
        <w:tc>
          <w:tcPr>
            <w:tcW w:w="1385" w:type="dxa"/>
          </w:tcPr>
          <w:p w14:paraId="67C8D18E" w14:textId="12FB2F44" w:rsidR="00C25833" w:rsidRDefault="00C25833" w:rsidP="00721754">
            <w:pPr>
              <w:spacing w:line="480" w:lineRule="auto"/>
            </w:pPr>
            <w:r>
              <w:t>0.9338</w:t>
            </w:r>
          </w:p>
        </w:tc>
        <w:tc>
          <w:tcPr>
            <w:tcW w:w="1189" w:type="dxa"/>
          </w:tcPr>
          <w:p w14:paraId="1E1C291A" w14:textId="7F2D4D69" w:rsidR="00C25833" w:rsidRDefault="00C25833" w:rsidP="00721754">
            <w:pPr>
              <w:spacing w:line="480" w:lineRule="auto"/>
            </w:pPr>
            <w:r>
              <w:t>0.9097</w:t>
            </w:r>
          </w:p>
        </w:tc>
        <w:tc>
          <w:tcPr>
            <w:tcW w:w="1170" w:type="dxa"/>
          </w:tcPr>
          <w:p w14:paraId="39618F3B" w14:textId="45EA6098" w:rsidR="00C25833" w:rsidRDefault="00C25833" w:rsidP="00721754">
            <w:pPr>
              <w:spacing w:line="480" w:lineRule="auto"/>
            </w:pPr>
            <w:r>
              <w:t>0.9692</w:t>
            </w:r>
          </w:p>
        </w:tc>
        <w:tc>
          <w:tcPr>
            <w:tcW w:w="1080" w:type="dxa"/>
          </w:tcPr>
          <w:p w14:paraId="6EC09A88" w14:textId="1255A585" w:rsidR="00C25833" w:rsidRDefault="00C25833" w:rsidP="00721754">
            <w:pPr>
              <w:spacing w:line="480" w:lineRule="auto"/>
            </w:pPr>
            <w:r>
              <w:t>0.9412</w:t>
            </w:r>
          </w:p>
        </w:tc>
        <w:tc>
          <w:tcPr>
            <w:tcW w:w="1170" w:type="dxa"/>
          </w:tcPr>
          <w:p w14:paraId="3E05365E" w14:textId="3FB3A0F1" w:rsidR="00C25833" w:rsidRDefault="00C25833" w:rsidP="00721754">
            <w:pPr>
              <w:spacing w:line="480" w:lineRule="auto"/>
            </w:pPr>
            <w:r>
              <w:t>0.0962</w:t>
            </w:r>
          </w:p>
        </w:tc>
        <w:tc>
          <w:tcPr>
            <w:tcW w:w="1170" w:type="dxa"/>
          </w:tcPr>
          <w:p w14:paraId="6532D2E4" w14:textId="19A7FAA8" w:rsidR="00C25833" w:rsidRDefault="00C25833" w:rsidP="00721754">
            <w:pPr>
              <w:spacing w:line="480" w:lineRule="auto"/>
            </w:pPr>
            <w:r>
              <w:t>0.0273</w:t>
            </w:r>
          </w:p>
        </w:tc>
      </w:tr>
      <w:tr w:rsidR="00C25833" w14:paraId="292144E0" w14:textId="69D160CC" w:rsidTr="00C25833">
        <w:tc>
          <w:tcPr>
            <w:tcW w:w="2248" w:type="dxa"/>
          </w:tcPr>
          <w:p w14:paraId="72D5700C" w14:textId="7E788296" w:rsidR="00C25833" w:rsidRDefault="00C25833" w:rsidP="00721754">
            <w:pPr>
              <w:spacing w:line="480" w:lineRule="auto"/>
            </w:pPr>
            <w:r>
              <w:t>MLP + Gaze</w:t>
            </w:r>
          </w:p>
        </w:tc>
        <w:tc>
          <w:tcPr>
            <w:tcW w:w="1385" w:type="dxa"/>
          </w:tcPr>
          <w:p w14:paraId="013866B0" w14:textId="50D3CC1D" w:rsidR="00C25833" w:rsidRDefault="00C25833" w:rsidP="00721754">
            <w:pPr>
              <w:spacing w:line="480" w:lineRule="auto"/>
            </w:pPr>
            <w:r>
              <w:t>0.9371</w:t>
            </w:r>
          </w:p>
        </w:tc>
        <w:tc>
          <w:tcPr>
            <w:tcW w:w="1189" w:type="dxa"/>
          </w:tcPr>
          <w:p w14:paraId="6BC817D2" w14:textId="6B5DCD59" w:rsidR="00C25833" w:rsidRDefault="00C25833" w:rsidP="00721754">
            <w:pPr>
              <w:spacing w:line="480" w:lineRule="auto"/>
            </w:pPr>
            <w:r>
              <w:t>0.9105</w:t>
            </w:r>
          </w:p>
        </w:tc>
        <w:tc>
          <w:tcPr>
            <w:tcW w:w="1170" w:type="dxa"/>
          </w:tcPr>
          <w:p w14:paraId="7646C1BB" w14:textId="57DB19FE" w:rsidR="00C25833" w:rsidRDefault="00C25833" w:rsidP="00721754">
            <w:pPr>
              <w:spacing w:line="480" w:lineRule="auto"/>
            </w:pPr>
            <w:r>
              <w:t>0.9693</w:t>
            </w:r>
          </w:p>
        </w:tc>
        <w:tc>
          <w:tcPr>
            <w:tcW w:w="1080" w:type="dxa"/>
          </w:tcPr>
          <w:p w14:paraId="138324A3" w14:textId="528EA113" w:rsidR="00C25833" w:rsidRDefault="00C25833" w:rsidP="00721754">
            <w:pPr>
              <w:spacing w:line="480" w:lineRule="auto"/>
            </w:pPr>
            <w:r>
              <w:t>0.9392</w:t>
            </w:r>
          </w:p>
        </w:tc>
        <w:tc>
          <w:tcPr>
            <w:tcW w:w="1170" w:type="dxa"/>
          </w:tcPr>
          <w:p w14:paraId="49E66383" w14:textId="7390AB35" w:rsidR="00C25833" w:rsidRDefault="00C25833" w:rsidP="00721754">
            <w:pPr>
              <w:spacing w:line="480" w:lineRule="auto"/>
            </w:pPr>
            <w:r>
              <w:t>0.0955</w:t>
            </w:r>
          </w:p>
        </w:tc>
        <w:tc>
          <w:tcPr>
            <w:tcW w:w="1170" w:type="dxa"/>
          </w:tcPr>
          <w:p w14:paraId="207B6880" w14:textId="607DC209" w:rsidR="00C25833" w:rsidRDefault="00DB69EA" w:rsidP="00721754">
            <w:pPr>
              <w:spacing w:line="480" w:lineRule="auto"/>
            </w:pPr>
            <w:r>
              <w:rPr>
                <w:noProof/>
              </w:rPr>
              <mc:AlternateContent>
                <mc:Choice Requires="wps">
                  <w:drawing>
                    <wp:anchor distT="0" distB="0" distL="114300" distR="114300" simplePos="0" relativeHeight="251661312" behindDoc="0" locked="0" layoutInCell="1" allowOverlap="1" wp14:anchorId="7382E146" wp14:editId="670602F3">
                      <wp:simplePos x="0" y="0"/>
                      <wp:positionH relativeFrom="column">
                        <wp:posOffset>-5314315</wp:posOffset>
                      </wp:positionH>
                      <wp:positionV relativeFrom="paragraph">
                        <wp:posOffset>354965</wp:posOffset>
                      </wp:positionV>
                      <wp:extent cx="5998210" cy="342900"/>
                      <wp:effectExtent l="12700" t="12700" r="21590" b="25400"/>
                      <wp:wrapNone/>
                      <wp:docPr id="937643984" name="Rectangle 21"/>
                      <wp:cNvGraphicFramePr/>
                      <a:graphic xmlns:a="http://schemas.openxmlformats.org/drawingml/2006/main">
                        <a:graphicData uri="http://schemas.microsoft.com/office/word/2010/wordprocessingShape">
                          <wps:wsp>
                            <wps:cNvSpPr/>
                            <wps:spPr>
                              <a:xfrm>
                                <a:off x="0" y="0"/>
                                <a:ext cx="5998210" cy="34290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0A791" id="Rectangle 21" o:spid="_x0000_s1026" style="position:absolute;margin-left:-418.45pt;margin-top:27.95pt;width:472.3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" filled="f" strokecolor="#ed7d31 [3205]" strokeweight="3pt"/>
                  </w:pict>
                </mc:Fallback>
              </mc:AlternateContent>
            </w:r>
            <w:r w:rsidR="00C25833">
              <w:t>0.0312</w:t>
            </w:r>
          </w:p>
        </w:tc>
      </w:tr>
      <w:tr w:rsidR="00C25833" w14:paraId="61EAD8FC" w14:textId="3964A9AD" w:rsidTr="00C25833">
        <w:tc>
          <w:tcPr>
            <w:tcW w:w="2248" w:type="dxa"/>
          </w:tcPr>
          <w:p w14:paraId="7C5C2009" w14:textId="4DCD6566" w:rsidR="00C25833" w:rsidRDefault="00C25833" w:rsidP="00721754">
            <w:pPr>
              <w:spacing w:line="480" w:lineRule="auto"/>
            </w:pPr>
            <w:r>
              <w:t>Transformer + Gaze</w:t>
            </w:r>
          </w:p>
        </w:tc>
        <w:tc>
          <w:tcPr>
            <w:tcW w:w="1385" w:type="dxa"/>
          </w:tcPr>
          <w:p w14:paraId="7545F13A" w14:textId="6DDD16B8" w:rsidR="00C25833" w:rsidRDefault="00C25833" w:rsidP="00721754">
            <w:pPr>
              <w:spacing w:line="480" w:lineRule="auto"/>
            </w:pPr>
            <w:r>
              <w:t>0.9</w:t>
            </w:r>
            <w:r w:rsidR="00DB69EA">
              <w:t>5</w:t>
            </w:r>
            <w:r>
              <w:t>48</w:t>
            </w:r>
          </w:p>
        </w:tc>
        <w:tc>
          <w:tcPr>
            <w:tcW w:w="1189" w:type="dxa"/>
          </w:tcPr>
          <w:p w14:paraId="174436EF" w14:textId="0BD52657" w:rsidR="00C25833" w:rsidRDefault="00C25833" w:rsidP="00721754">
            <w:pPr>
              <w:spacing w:line="480" w:lineRule="auto"/>
            </w:pPr>
            <w:r>
              <w:t>0.9261</w:t>
            </w:r>
          </w:p>
        </w:tc>
        <w:tc>
          <w:tcPr>
            <w:tcW w:w="1170" w:type="dxa"/>
          </w:tcPr>
          <w:p w14:paraId="2EFC21DA" w14:textId="53339698" w:rsidR="00C25833" w:rsidRDefault="00C25833" w:rsidP="00721754">
            <w:pPr>
              <w:spacing w:line="480" w:lineRule="auto"/>
            </w:pPr>
            <w:r>
              <w:t>0.98</w:t>
            </w:r>
            <w:r w:rsidR="00DB69EA">
              <w:t>67</w:t>
            </w:r>
          </w:p>
        </w:tc>
        <w:tc>
          <w:tcPr>
            <w:tcW w:w="1080" w:type="dxa"/>
          </w:tcPr>
          <w:p w14:paraId="19AB766C" w14:textId="4AC47141" w:rsidR="00C25833" w:rsidRDefault="00C25833" w:rsidP="00721754">
            <w:pPr>
              <w:spacing w:line="480" w:lineRule="auto"/>
            </w:pPr>
            <w:r>
              <w:t>0.95</w:t>
            </w:r>
            <w:r w:rsidR="00DB69EA">
              <w:t>57</w:t>
            </w:r>
          </w:p>
        </w:tc>
        <w:tc>
          <w:tcPr>
            <w:tcW w:w="1170" w:type="dxa"/>
          </w:tcPr>
          <w:p w14:paraId="410D044F" w14:textId="4BB6CF65" w:rsidR="00C25833" w:rsidRDefault="00C25833" w:rsidP="00721754">
            <w:pPr>
              <w:spacing w:line="480" w:lineRule="auto"/>
            </w:pPr>
            <w:r>
              <w:t>0.07</w:t>
            </w:r>
            <w:r w:rsidR="00DB69EA">
              <w:t>82</w:t>
            </w:r>
          </w:p>
        </w:tc>
        <w:tc>
          <w:tcPr>
            <w:tcW w:w="1170" w:type="dxa"/>
          </w:tcPr>
          <w:p w14:paraId="65CE2E02" w14:textId="5C7FADA6" w:rsidR="00C25833" w:rsidRDefault="00C25833" w:rsidP="00F610D3">
            <w:pPr>
              <w:keepNext/>
              <w:spacing w:line="480" w:lineRule="auto"/>
            </w:pPr>
            <w:r>
              <w:t>0.01</w:t>
            </w:r>
            <w:r w:rsidR="00DB69EA">
              <w:t>33</w:t>
            </w:r>
          </w:p>
        </w:tc>
      </w:tr>
    </w:tbl>
    <w:p w14:paraId="5C92B68D" w14:textId="21B45D8E" w:rsidR="00895738" w:rsidRDefault="00F610D3" w:rsidP="00F610D3">
      <w:pPr>
        <w:pStyle w:val="Caption"/>
        <w:jc w:val="center"/>
      </w:pPr>
      <w:bookmarkStart w:id="218" w:name="_Toc197272741"/>
      <w:r>
        <w:t xml:space="preserve">Table </w:t>
      </w:r>
      <w:fldSimple w:instr=" SEQ Table \* ARABIC ">
        <w:r w:rsidR="00EA0C05">
          <w:rPr>
            <w:noProof/>
          </w:rPr>
          <w:t>7</w:t>
        </w:r>
      </w:fldSimple>
      <w:r>
        <w:t>. Models Comparison</w:t>
      </w:r>
      <w:bookmarkEnd w:id="218"/>
    </w:p>
    <w:p w14:paraId="3C2AB85E" w14:textId="3EA7293D" w:rsidR="009B724E" w:rsidRDefault="00895738" w:rsidP="009B724E">
      <w:pPr>
        <w:spacing w:before="100" w:beforeAutospacing="1" w:after="100" w:afterAutospacing="1" w:line="480" w:lineRule="auto"/>
        <w:ind w:firstLine="720"/>
      </w:pPr>
      <w:r>
        <w:t xml:space="preserve"> </w:t>
      </w:r>
      <w:r w:rsidR="00F620EC">
        <w:t xml:space="preserve">Figure 22 </w:t>
      </w:r>
      <w:r>
        <w:t>illustrates the classification accuracy of four different Stage-3 models, with and without gaze input. The results indicate that incorporating gaze direction significantly improves performance across both model types.</w:t>
      </w:r>
    </w:p>
    <w:p w14:paraId="00000133" w14:textId="10D0FA9B" w:rsidR="00CF1CCF" w:rsidRDefault="009B724E" w:rsidP="009B724E">
      <w:pPr>
        <w:spacing w:before="100" w:beforeAutospacing="1" w:after="100" w:afterAutospacing="1" w:line="480" w:lineRule="auto"/>
        <w:ind w:firstLine="720"/>
      </w:pPr>
      <w:r w:rsidRPr="009B724E">
        <w:t xml:space="preserve">The Transformer + gaze model achieved the highest accuracy, exceeding 95%, suggesting strong performance when both spatial (pointing) and visual (gaze) cues are utilized. The MLP + gaze model also demonstrated improved accuracy over the standard MLP, highlighting that gaze information benefits even simpler architectures. Without gaze input, the MLP slightly outperformed the Transformer, likely due to its simplicity and better generalization on low-dimensional vector data. The Transformer model </w:t>
      </w:r>
      <w:r w:rsidRPr="009B724E">
        <w:lastRenderedPageBreak/>
        <w:t>without gaze achieved the lowest accuracy, just above 92%, indicating that the model may struggle to learn effective alignment using pointing data alone. These findings support the hypothesis that incorporating gaze direction enhances vector alignment classification and demonstrate that model choice and input features critically impact performance in Stage-3.</w:t>
      </w:r>
    </w:p>
    <w:p w14:paraId="137E18C2" w14:textId="77777777" w:rsidR="00D740BA" w:rsidRDefault="00895738" w:rsidP="00D740BA">
      <w:pPr>
        <w:keepNext/>
        <w:spacing w:line="240" w:lineRule="auto"/>
      </w:pPr>
      <w:r>
        <w:rPr>
          <w:noProof/>
        </w:rPr>
        <mc:AlternateContent>
          <mc:Choice Requires="wps">
            <w:drawing>
              <wp:inline distT="0" distB="0" distL="0" distR="0" wp14:anchorId="432ECB8A" wp14:editId="37F697A3">
                <wp:extent cx="5065776" cy="2258568"/>
                <wp:effectExtent l="0" t="0" r="1905" b="2540"/>
                <wp:docPr id="729555126" name="Rectangle 729555126"/>
                <wp:cNvGraphicFramePr/>
                <a:graphic xmlns:a="http://schemas.openxmlformats.org/drawingml/2006/main">
                  <a:graphicData uri="http://schemas.microsoft.com/office/word/2010/wordprocessingShape">
                    <wps:wsp>
                      <wps:cNvSpPr/>
                      <wps:spPr>
                        <a:xfrm>
                          <a:off x="0" y="0"/>
                          <a:ext cx="5065776" cy="2258568"/>
                        </a:xfrm>
                        <a:prstGeom prst="rect">
                          <a:avLst/>
                        </a:prstGeom>
                        <a:solidFill>
                          <a:srgbClr val="FFFFFF"/>
                        </a:solidFill>
                        <a:ln>
                          <a:noFill/>
                        </a:ln>
                      </wps:spPr>
                      <wps:txbx>
                        <w:txbxContent>
                          <w:p w14:paraId="4F538A64" w14:textId="06B8E44E" w:rsidR="007628C3" w:rsidRDefault="00D740BA" w:rsidP="007628C3">
                            <w:pPr>
                              <w:keepNext/>
                              <w:spacing w:after="240"/>
                              <w:jc w:val="center"/>
                              <w:textDirection w:val="btLr"/>
                            </w:pPr>
                            <w:r>
                              <w:rPr>
                                <w:noProof/>
                              </w:rPr>
                              <w:drawing>
                                <wp:inline distT="0" distB="0" distL="0" distR="0" wp14:anchorId="7E1B4778" wp14:editId="5EC29A6A">
                                  <wp:extent cx="4187952" cy="2258568"/>
                                  <wp:effectExtent l="0" t="0" r="3175" b="2540"/>
                                  <wp:docPr id="1486818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8101" name="Picture 1486818101"/>
                                          <pic:cNvPicPr/>
                                        </pic:nvPicPr>
                                        <pic:blipFill>
                                          <a:blip r:embed="rId42">
                                            <a:extLst>
                                              <a:ext uri="{28A0092B-C50C-407E-A947-70E740481C1C}">
                                                <a14:useLocalDpi xmlns:a14="http://schemas.microsoft.com/office/drawing/2010/main" val="0"/>
                                              </a:ext>
                                            </a:extLst>
                                          </a:blip>
                                          <a:stretch>
                                            <a:fillRect/>
                                          </a:stretch>
                                        </pic:blipFill>
                                        <pic:spPr>
                                          <a:xfrm>
                                            <a:off x="0" y="0"/>
                                            <a:ext cx="4187952" cy="2258568"/>
                                          </a:xfrm>
                                          <a:prstGeom prst="rect">
                                            <a:avLst/>
                                          </a:prstGeom>
                                        </pic:spPr>
                                      </pic:pic>
                                    </a:graphicData>
                                  </a:graphic>
                                </wp:inline>
                              </w:drawing>
                            </w:r>
                          </w:p>
                          <w:p w14:paraId="59009A8D" w14:textId="656ADAAA" w:rsidR="00895738" w:rsidRDefault="00895738" w:rsidP="00895738">
                            <w:pPr>
                              <w:keepNext/>
                              <w:spacing w:after="240"/>
                              <w:jc w:val="center"/>
                              <w:textDirection w:val="btLr"/>
                            </w:pPr>
                          </w:p>
                          <w:p w14:paraId="3AC1A15D" w14:textId="293A22CA" w:rsidR="00895738" w:rsidRDefault="00895738" w:rsidP="00895738">
                            <w:pPr>
                              <w:pStyle w:val="Caption"/>
                            </w:pPr>
                          </w:p>
                          <w:p w14:paraId="31583E15" w14:textId="77777777" w:rsidR="00895738" w:rsidRDefault="00895738" w:rsidP="00895738">
                            <w:pPr>
                              <w:textDirection w:val="btLr"/>
                            </w:pPr>
                          </w:p>
                        </w:txbxContent>
                      </wps:txbx>
                      <wps:bodyPr spcFirstLastPara="1" wrap="square" lIns="91425" tIns="45700" rIns="91425" bIns="45700" anchor="t" anchorCtr="0" upright="1">
                        <a:noAutofit/>
                      </wps:bodyPr>
                    </wps:wsp>
                  </a:graphicData>
                </a:graphic>
              </wp:inline>
            </w:drawing>
          </mc:Choice>
          <mc:Fallback>
            <w:pict>
              <v:rect w14:anchorId="432ECB8A" id="Rectangle 729555126" o:spid="_x0000_s1048" style="width:398.9pt;height:17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" stroked="f">
                <v:textbox inset="2.53958mm,1.2694mm,2.53958mm,1.2694mm">
                  <w:txbxContent>
                    <w:p w14:paraId="4F538A64" w14:textId="06B8E44E" w:rsidR="007628C3" w:rsidRDefault="00D740BA" w:rsidP="007628C3">
                      <w:pPr>
                        <w:keepNext/>
                        <w:spacing w:after="240"/>
                        <w:jc w:val="center"/>
                        <w:textDirection w:val="btLr"/>
                      </w:pPr>
                      <w:r>
                        <w:rPr>
                          <w:noProof/>
                        </w:rPr>
                        <w:drawing>
                          <wp:inline distT="0" distB="0" distL="0" distR="0" wp14:anchorId="7E1B4778" wp14:editId="5EC29A6A">
                            <wp:extent cx="4187952" cy="2258568"/>
                            <wp:effectExtent l="0" t="0" r="3175" b="2540"/>
                            <wp:docPr id="1486818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8101" name="Picture 1486818101"/>
                                    <pic:cNvPicPr/>
                                  </pic:nvPicPr>
                                  <pic:blipFill>
                                    <a:blip r:embed="rId42">
                                      <a:extLst>
                                        <a:ext uri="{28A0092B-C50C-407E-A947-70E740481C1C}">
                                          <a14:useLocalDpi xmlns:a14="http://schemas.microsoft.com/office/drawing/2010/main" val="0"/>
                                        </a:ext>
                                      </a:extLst>
                                    </a:blip>
                                    <a:stretch>
                                      <a:fillRect/>
                                    </a:stretch>
                                  </pic:blipFill>
                                  <pic:spPr>
                                    <a:xfrm>
                                      <a:off x="0" y="0"/>
                                      <a:ext cx="4187952" cy="2258568"/>
                                    </a:xfrm>
                                    <a:prstGeom prst="rect">
                                      <a:avLst/>
                                    </a:prstGeom>
                                  </pic:spPr>
                                </pic:pic>
                              </a:graphicData>
                            </a:graphic>
                          </wp:inline>
                        </w:drawing>
                      </w:r>
                    </w:p>
                    <w:p w14:paraId="59009A8D" w14:textId="656ADAAA" w:rsidR="00895738" w:rsidRDefault="00895738" w:rsidP="00895738">
                      <w:pPr>
                        <w:keepNext/>
                        <w:spacing w:after="240"/>
                        <w:jc w:val="center"/>
                        <w:textDirection w:val="btLr"/>
                      </w:pPr>
                    </w:p>
                    <w:p w14:paraId="3AC1A15D" w14:textId="293A22CA" w:rsidR="00895738" w:rsidRDefault="00895738" w:rsidP="00895738">
                      <w:pPr>
                        <w:pStyle w:val="Caption"/>
                      </w:pPr>
                    </w:p>
                    <w:p w14:paraId="31583E15" w14:textId="77777777" w:rsidR="00895738" w:rsidRDefault="00895738" w:rsidP="00895738">
                      <w:pPr>
                        <w:textDirection w:val="btLr"/>
                      </w:pPr>
                    </w:p>
                  </w:txbxContent>
                </v:textbox>
                <w10:anchorlock/>
              </v:rect>
            </w:pict>
          </mc:Fallback>
        </mc:AlternateContent>
      </w:r>
    </w:p>
    <w:p w14:paraId="759D67F1" w14:textId="2F95DA83" w:rsidR="00711FF0" w:rsidRDefault="00D740BA" w:rsidP="00D740BA">
      <w:pPr>
        <w:pStyle w:val="Caption"/>
        <w:jc w:val="center"/>
      </w:pPr>
      <w:bookmarkStart w:id="219" w:name="_Toc197272730"/>
      <w:r>
        <w:t xml:space="preserve">Figure </w:t>
      </w:r>
      <w:fldSimple w:instr=" SEQ Figure \* ARABIC ">
        <w:r w:rsidR="008B7CD8">
          <w:rPr>
            <w:noProof/>
          </w:rPr>
          <w:t>22</w:t>
        </w:r>
      </w:fldSimple>
      <w:r>
        <w:t xml:space="preserve">. </w:t>
      </w:r>
      <w:r w:rsidRPr="00695CC4">
        <w:t>Models Comparison</w:t>
      </w:r>
      <w:bookmarkEnd w:id="219"/>
    </w:p>
    <w:p w14:paraId="00000135" w14:textId="362D13B2" w:rsidR="00BB7682" w:rsidRDefault="00BB7682">
      <w:pPr>
        <w:rPr>
          <w:b/>
        </w:rPr>
      </w:pPr>
      <w:r>
        <w:rPr>
          <w:b/>
        </w:rPr>
        <w:br w:type="page"/>
      </w:r>
    </w:p>
    <w:p w14:paraId="7A59707F" w14:textId="77777777" w:rsidR="00CF1CCF" w:rsidRDefault="00CF1CCF">
      <w:pPr>
        <w:spacing w:line="259" w:lineRule="auto"/>
        <w:rPr>
          <w:b/>
        </w:rPr>
      </w:pPr>
    </w:p>
    <w:p w14:paraId="00000137" w14:textId="543DBA5C" w:rsidR="00CF1CCF" w:rsidRDefault="00E308C4" w:rsidP="00BB7682">
      <w:pPr>
        <w:pStyle w:val="Heading1"/>
      </w:pPr>
      <w:bookmarkStart w:id="220" w:name="_Toc197272678"/>
      <w:r>
        <w:t>Chapter 5—Discussion and Conclusions</w:t>
      </w:r>
      <w:bookmarkEnd w:id="220"/>
    </w:p>
    <w:p w14:paraId="00000138" w14:textId="77777777" w:rsidR="00CF1CCF" w:rsidRDefault="00E308C4">
      <w:pPr>
        <w:pStyle w:val="Heading2"/>
      </w:pPr>
      <w:bookmarkStart w:id="221" w:name="_Toc197272679"/>
      <w:r>
        <w:t>5.1 Discussion</w:t>
      </w:r>
      <w:bookmarkEnd w:id="221"/>
    </w:p>
    <w:p w14:paraId="4C743121" w14:textId="77777777" w:rsidR="00D7602A" w:rsidRDefault="00D7602A" w:rsidP="00D7602A">
      <w:pPr>
        <w:spacing w:before="100" w:beforeAutospacing="1" w:after="100" w:afterAutospacing="1" w:line="480" w:lineRule="auto"/>
        <w:ind w:firstLine="720"/>
      </w:pPr>
      <w:r>
        <w:t>This research set out to explore the feasibility and effectiveness of Stage-3 in a proposed three-stage classification system for touchless device control, with the goal of enhancing accessibility through intuitive gesture-based interaction. While the broader system includes pointing vector estimation (Stage-1) and object detection (Stage-2), this work focused exclusively on Stage-3—where alignment between pointing and object location vectors determines the user’s intended device.</w:t>
      </w:r>
    </w:p>
    <w:p w14:paraId="208D8E31" w14:textId="77777777" w:rsidR="00D7602A" w:rsidRDefault="00D7602A" w:rsidP="00D7602A">
      <w:pPr>
        <w:spacing w:before="100" w:beforeAutospacing="1" w:after="100" w:afterAutospacing="1" w:line="480" w:lineRule="auto"/>
        <w:ind w:firstLine="720"/>
      </w:pPr>
      <w:r>
        <w:t>The findings demonstrate that a classification model can effectively use vector alignment to predict the intended target device with notable accuracy. Interestingly, the Multi-Layer Perceptron (MLP) architecture outperformed the Transformer-based model, suggesting that for low-dimensional, non-sequential input features, simpler models may offer better generalization and performance. Additionally, incorporating gaze direction into the pointing vector led to measurable improvements in classification accuracy, confirming the hypothesis that gaze enhances intent inference.</w:t>
      </w:r>
    </w:p>
    <w:p w14:paraId="7194A10D" w14:textId="3205B825" w:rsidR="00D7602A" w:rsidRDefault="00D7602A" w:rsidP="00D7602A">
      <w:pPr>
        <w:spacing w:before="100" w:beforeAutospacing="1" w:after="100" w:afterAutospacing="1" w:line="480" w:lineRule="auto"/>
        <w:ind w:firstLine="720"/>
      </w:pPr>
      <w:r>
        <w:t xml:space="preserve">These results validate the potential of vector-based alignment as a standalone classification task and provide a critical foundation for building real-time, multimodal systems. However, this study </w:t>
      </w:r>
      <w:r w:rsidR="009D5DAA">
        <w:t>assumes</w:t>
      </w:r>
      <w:r>
        <w:t xml:space="preserve"> the a</w:t>
      </w:r>
      <w:r w:rsidR="009D5DAA">
        <w:t>vailability</w:t>
      </w:r>
      <w:r>
        <w:t xml:space="preserve"> </w:t>
      </w:r>
      <w:r w:rsidR="009D5DAA">
        <w:t>of</w:t>
      </w:r>
      <w:r>
        <w:t xml:space="preserve"> accurate pointing and location vectors—leaving the implementation and integration of Stages 1 and 2 </w:t>
      </w:r>
      <w:r w:rsidR="009D5DAA">
        <w:t>for</w:t>
      </w:r>
      <w:r>
        <w:t xml:space="preserve"> future work.</w:t>
      </w:r>
    </w:p>
    <w:p w14:paraId="18B39D84" w14:textId="2481D724" w:rsidR="00D7602A" w:rsidRPr="00D7602A" w:rsidRDefault="00D7602A" w:rsidP="009D5DAA">
      <w:pPr>
        <w:spacing w:before="100" w:beforeAutospacing="1" w:after="100" w:afterAutospacing="1" w:line="480" w:lineRule="auto"/>
        <w:ind w:firstLine="720"/>
      </w:pPr>
      <w:r>
        <w:lastRenderedPageBreak/>
        <w:t xml:space="preserve">Finally, this research contributes a focused and quantifiable advancement to touchless interaction systems, especially those aimed at improving accessibility for users with limited mobility. By isolating and analyzing the vector alignment stage, it not only </w:t>
      </w:r>
      <w:r w:rsidR="009D5DAA">
        <w:t>enhance</w:t>
      </w:r>
      <w:r>
        <w:t>s our understanding of gesture-object intent modeling but also highlights key areas for future development and deployment</w:t>
      </w:r>
      <w:r w:rsidR="009D5DAA">
        <w:t>.</w:t>
      </w:r>
    </w:p>
    <w:p w14:paraId="00000139" w14:textId="77777777" w:rsidR="00CF1CCF" w:rsidRDefault="00E308C4">
      <w:pPr>
        <w:pStyle w:val="Heading2"/>
      </w:pPr>
      <w:bookmarkStart w:id="222" w:name="_Toc197272680"/>
      <w:r>
        <w:t>5.2 Conclusions</w:t>
      </w:r>
      <w:bookmarkEnd w:id="222"/>
    </w:p>
    <w:p w14:paraId="0349C86D" w14:textId="43FBB0C7" w:rsidR="00D7602A" w:rsidRDefault="00D7602A" w:rsidP="006B215D">
      <w:pPr>
        <w:spacing w:before="100" w:beforeAutospacing="1" w:after="100" w:afterAutospacing="1" w:line="480" w:lineRule="auto"/>
        <w:ind w:firstLine="720"/>
      </w:pPr>
      <w:r>
        <w:t>This research present</w:t>
      </w:r>
      <w:r w:rsidR="009D5DAA">
        <w:t>s</w:t>
      </w:r>
      <w:r>
        <w:t xml:space="preserve"> and evaluate</w:t>
      </w:r>
      <w:r w:rsidR="009D5DAA">
        <w:t>s</w:t>
      </w:r>
      <w:r>
        <w:t xml:space="preserve"> Stage-3 of a proposed three-stage classification system designed to enable touchless </w:t>
      </w:r>
      <w:r w:rsidR="009D5DAA">
        <w:t>contro</w:t>
      </w:r>
      <w:r>
        <w:t xml:space="preserve">l </w:t>
      </w:r>
      <w:r w:rsidR="009D5DAA">
        <w:t>of</w:t>
      </w:r>
      <w:r>
        <w:t xml:space="preserve"> </w:t>
      </w:r>
      <w:r w:rsidR="009D5DAA">
        <w:t>electrical devices</w:t>
      </w:r>
      <w:r>
        <w:t xml:space="preserve">, with a </w:t>
      </w:r>
      <w:r w:rsidR="009D5DAA">
        <w:t>focu</w:t>
      </w:r>
      <w:r>
        <w:t>s on accessibility. The goal of Stage-3 is to accurately identify the device a user intends to interact with by assessing the alignment between the user’s pointing vector and the spatial locations of surrounding objects.</w:t>
      </w:r>
    </w:p>
    <w:p w14:paraId="409ABB44" w14:textId="77777777" w:rsidR="00D7602A" w:rsidRDefault="00D7602A" w:rsidP="006B215D">
      <w:pPr>
        <w:spacing w:before="100" w:beforeAutospacing="1" w:after="100" w:afterAutospacing="1" w:line="480" w:lineRule="auto"/>
        <w:ind w:firstLine="720"/>
      </w:pPr>
      <w:r>
        <w:t>Through a custom dataset of pointing vectors, location vectors, and class labels, several classification models were tested to determine the most effective architecture for this alignment task. Results showed that the Multi-Layer Perceptron (MLP) model outperformed the Transformer-based model in both accuracy and consistency—highlighting that simpler architectures may be better suited for low-dimensional vector-based classification tasks. Additionally, incorporating gaze direction into the pointing input was shown to improve performance, reinforcing the value of multimodal signals in intent recognition.</w:t>
      </w:r>
    </w:p>
    <w:p w14:paraId="5F0964BF" w14:textId="4959AD4B" w:rsidR="00D7602A" w:rsidRPr="00D7602A" w:rsidRDefault="00D7602A" w:rsidP="006D416C">
      <w:pPr>
        <w:spacing w:before="100" w:beforeAutospacing="1" w:after="100" w:afterAutospacing="1" w:line="480" w:lineRule="auto"/>
        <w:ind w:firstLine="720"/>
      </w:pPr>
      <w:r>
        <w:t xml:space="preserve">While only Stage-3 was implemented and evaluated in this study, the findings provide a validated component of the full three-stage system and offer a foundation for </w:t>
      </w:r>
      <w:r>
        <w:lastRenderedPageBreak/>
        <w:t xml:space="preserve">future integration. The results demonstrate the viability of accurate, touchless device selection through vector alignment, contributing to </w:t>
      </w:r>
      <w:r w:rsidR="006D416C">
        <w:t>developing</w:t>
      </w:r>
      <w:r>
        <w:t xml:space="preserve"> more accessible and intuitive human-device interaction systems.</w:t>
      </w:r>
    </w:p>
    <w:p w14:paraId="0000013A" w14:textId="77777777" w:rsidR="00CF1CCF" w:rsidRDefault="00E308C4">
      <w:pPr>
        <w:pStyle w:val="Heading2"/>
      </w:pPr>
      <w:bookmarkStart w:id="223" w:name="_Toc197272681"/>
      <w:r>
        <w:t>5.3 Contributions to Body of Knowledge</w:t>
      </w:r>
      <w:bookmarkEnd w:id="223"/>
      <w:r>
        <w:t xml:space="preserve"> </w:t>
      </w:r>
    </w:p>
    <w:p w14:paraId="1A9056DA" w14:textId="77777777" w:rsidR="006D416C" w:rsidRDefault="006D416C" w:rsidP="006D416C">
      <w:pPr>
        <w:pStyle w:val="Heading3"/>
        <w:rPr>
          <w:rStyle w:val="Strong"/>
        </w:rPr>
      </w:pPr>
      <w:bookmarkStart w:id="224" w:name="_Toc197272682"/>
      <w:r>
        <w:rPr>
          <w:rStyle w:val="Strong"/>
        </w:rPr>
        <w:t xml:space="preserve">5.3.1 </w:t>
      </w:r>
      <w:r w:rsidR="00D7602A">
        <w:rPr>
          <w:rStyle w:val="Strong"/>
        </w:rPr>
        <w:t>Proposal of a Modular Three-Stage Framework</w:t>
      </w:r>
      <w:bookmarkEnd w:id="224"/>
    </w:p>
    <w:p w14:paraId="4233614F" w14:textId="2E60B373" w:rsidR="00D7602A" w:rsidRDefault="00D7602A" w:rsidP="006D416C">
      <w:pPr>
        <w:spacing w:line="480" w:lineRule="auto"/>
        <w:ind w:left="720" w:firstLine="720"/>
      </w:pPr>
      <w:r>
        <w:t>Introduced a novel three-stage architecture for touchless device control based on user pointing gestures and object location data</w:t>
      </w:r>
      <w:r w:rsidR="006D416C">
        <w:t xml:space="preserve"> to enhance</w:t>
      </w:r>
      <w:r>
        <w:t xml:space="preserve"> accessibility in human-environment interaction.</w:t>
      </w:r>
    </w:p>
    <w:p w14:paraId="20391E5B" w14:textId="382638D1" w:rsidR="00C31AE6" w:rsidRDefault="006D416C" w:rsidP="006D416C">
      <w:pPr>
        <w:pStyle w:val="Heading3"/>
      </w:pPr>
      <w:bookmarkStart w:id="225" w:name="_Toc197272683"/>
      <w:r>
        <w:rPr>
          <w:rStyle w:val="Strong"/>
        </w:rPr>
        <w:t xml:space="preserve">5.3.2 </w:t>
      </w:r>
      <w:r w:rsidR="00D7602A">
        <w:rPr>
          <w:rStyle w:val="Strong"/>
        </w:rPr>
        <w:t>Focused Investigation of Vector Alignment in Stage-3</w:t>
      </w:r>
      <w:bookmarkEnd w:id="225"/>
    </w:p>
    <w:p w14:paraId="4828E85E" w14:textId="39D44A74" w:rsidR="00D7602A" w:rsidRDefault="00D7602A" w:rsidP="00C31AE6">
      <w:pPr>
        <w:pStyle w:val="praxis"/>
      </w:pPr>
      <w:r>
        <w:t>Conducted an in-depth study of Stage-3 in the proposed system, isolating and analyzing the alignment between user-generated pointing vectors and detected object location vectors for device classification.</w:t>
      </w:r>
    </w:p>
    <w:p w14:paraId="3B019B7B" w14:textId="129046BF" w:rsidR="00C31AE6" w:rsidRDefault="00C31AE6" w:rsidP="00C31AE6">
      <w:pPr>
        <w:pStyle w:val="Heading3"/>
      </w:pPr>
      <w:bookmarkStart w:id="226" w:name="_Toc197272684"/>
      <w:r>
        <w:rPr>
          <w:rStyle w:val="Strong"/>
        </w:rPr>
        <w:t xml:space="preserve">5.3.3 </w:t>
      </w:r>
      <w:r w:rsidR="00D7602A">
        <w:rPr>
          <w:rStyle w:val="Strong"/>
        </w:rPr>
        <w:t>Empirical Evaluation of Gaze Integration</w:t>
      </w:r>
      <w:bookmarkEnd w:id="226"/>
    </w:p>
    <w:p w14:paraId="646741BA" w14:textId="1058D575" w:rsidR="00D7602A" w:rsidRDefault="00D7602A" w:rsidP="00C31AE6">
      <w:pPr>
        <w:pStyle w:val="praxis"/>
      </w:pPr>
      <w:r>
        <w:t>Evaluated the impact of incorporating gaze direction into the pointing vector, demonstrating its role in improving vector alignment and classification accuracy in Stage-3.</w:t>
      </w:r>
    </w:p>
    <w:p w14:paraId="5D178C3E" w14:textId="2C252D32" w:rsidR="00C446C9" w:rsidRPr="00BE023D" w:rsidRDefault="00C446C9" w:rsidP="00BE023D">
      <w:pPr>
        <w:pStyle w:val="Heading3"/>
        <w:rPr>
          <w:b w:val="0"/>
          <w:bCs w:val="0"/>
        </w:rPr>
      </w:pPr>
      <w:bookmarkStart w:id="227" w:name="_Toc197272685"/>
      <w:r>
        <w:rPr>
          <w:rStyle w:val="Strong"/>
        </w:rPr>
        <w:t xml:space="preserve">5.3.4 </w:t>
      </w:r>
      <w:r w:rsidR="00D7602A">
        <w:rPr>
          <w:rStyle w:val="Strong"/>
        </w:rPr>
        <w:t>Comparative Analysis of ML Architectures</w:t>
      </w:r>
      <w:bookmarkEnd w:id="227"/>
    </w:p>
    <w:p w14:paraId="685165C4" w14:textId="6D8BD110" w:rsidR="00D7602A" w:rsidRDefault="00D7602A" w:rsidP="002A43E1">
      <w:pPr>
        <w:pStyle w:val="praxis"/>
      </w:pPr>
      <w:r>
        <w:t>Compared the performance of Transformer-based and MLP-based models for vector alignment classification, providing empirical insights on model suitability for low-dimensional multimodal input.</w:t>
      </w:r>
    </w:p>
    <w:p w14:paraId="0FC0A94F" w14:textId="29DE57E4" w:rsidR="00C446C9" w:rsidRPr="00BE023D" w:rsidRDefault="00C446C9" w:rsidP="00BE023D">
      <w:pPr>
        <w:pStyle w:val="Heading3"/>
        <w:rPr>
          <w:b w:val="0"/>
          <w:bCs w:val="0"/>
        </w:rPr>
      </w:pPr>
      <w:bookmarkStart w:id="228" w:name="_Toc197272686"/>
      <w:r>
        <w:rPr>
          <w:rStyle w:val="Strong"/>
        </w:rPr>
        <w:lastRenderedPageBreak/>
        <w:t xml:space="preserve">5.3.5 </w:t>
      </w:r>
      <w:r w:rsidR="00D7602A">
        <w:rPr>
          <w:rStyle w:val="Strong"/>
        </w:rPr>
        <w:t>Creation of a Custom Dataset for Vector Alignment</w:t>
      </w:r>
      <w:bookmarkEnd w:id="228"/>
    </w:p>
    <w:p w14:paraId="15BA114F" w14:textId="2B05920C" w:rsidR="00D7602A" w:rsidRDefault="00D7602A" w:rsidP="00C446C9">
      <w:pPr>
        <w:pStyle w:val="praxis"/>
      </w:pPr>
      <w:r>
        <w:t>Developed and used a custom dataset comprising pointing vectors, gaze direction, object location vectors, and device labels to support reproducible research in vector-based intent inference.</w:t>
      </w:r>
    </w:p>
    <w:p w14:paraId="733A8C40" w14:textId="798A9F38" w:rsidR="00C446C9" w:rsidRPr="00BE023D" w:rsidRDefault="00C446C9" w:rsidP="00BE023D">
      <w:pPr>
        <w:pStyle w:val="Heading3"/>
        <w:rPr>
          <w:b w:val="0"/>
          <w:bCs w:val="0"/>
        </w:rPr>
      </w:pPr>
      <w:bookmarkStart w:id="229" w:name="_Toc197272687"/>
      <w:r>
        <w:rPr>
          <w:rStyle w:val="Strong"/>
        </w:rPr>
        <w:t xml:space="preserve">5.3.6 </w:t>
      </w:r>
      <w:r w:rsidR="00D7602A">
        <w:rPr>
          <w:rStyle w:val="Strong"/>
        </w:rPr>
        <w:t>Practical Implications for Accessibility Technologies</w:t>
      </w:r>
      <w:bookmarkEnd w:id="229"/>
    </w:p>
    <w:p w14:paraId="44713C20" w14:textId="529763D3" w:rsidR="00DD70AC" w:rsidRDefault="00D7602A" w:rsidP="00C446C9">
      <w:pPr>
        <w:pStyle w:val="praxis"/>
      </w:pPr>
      <w:r>
        <w:t xml:space="preserve">Demonstrated the feasibility of accurate, touchless device selection using vector alignment models, contributing to </w:t>
      </w:r>
      <w:r w:rsidR="002A43E1">
        <w:t>developing</w:t>
      </w:r>
      <w:r>
        <w:t xml:space="preserve"> more accessible control systems for users with limited mobility.</w:t>
      </w:r>
    </w:p>
    <w:p w14:paraId="14DD8214" w14:textId="77777777" w:rsidR="00DD70AC" w:rsidRDefault="00DD70AC">
      <w:r>
        <w:br w:type="page"/>
      </w:r>
    </w:p>
    <w:p w14:paraId="44AD976F" w14:textId="77777777" w:rsidR="00D7602A" w:rsidRPr="00D7602A" w:rsidRDefault="00D7602A" w:rsidP="00C446C9">
      <w:pPr>
        <w:pStyle w:val="praxis"/>
      </w:pPr>
    </w:p>
    <w:p w14:paraId="0000013B" w14:textId="77777777" w:rsidR="00CF1CCF" w:rsidRDefault="00E308C4">
      <w:pPr>
        <w:pStyle w:val="Heading2"/>
      </w:pPr>
      <w:bookmarkStart w:id="230" w:name="_Toc197272688"/>
      <w:r>
        <w:t>5.4 Recommendations for Future Research</w:t>
      </w:r>
      <w:bookmarkEnd w:id="230"/>
    </w:p>
    <w:p w14:paraId="5BB528CA" w14:textId="77777777" w:rsidR="002A43E1" w:rsidRDefault="002A43E1" w:rsidP="002A43E1">
      <w:pPr>
        <w:pStyle w:val="Heading3"/>
        <w:rPr>
          <w:rStyle w:val="Strong"/>
        </w:rPr>
      </w:pPr>
      <w:bookmarkStart w:id="231" w:name="_Toc197272689"/>
      <w:r>
        <w:rPr>
          <w:rStyle w:val="Strong"/>
        </w:rPr>
        <w:t xml:space="preserve">5.4.1 </w:t>
      </w:r>
      <w:r w:rsidR="00D7602A">
        <w:rPr>
          <w:rStyle w:val="Strong"/>
        </w:rPr>
        <w:t>End-to-End Integration of All Three Stages</w:t>
      </w:r>
      <w:bookmarkEnd w:id="231"/>
    </w:p>
    <w:p w14:paraId="188BB103" w14:textId="3CAC317E" w:rsidR="00D7602A" w:rsidRDefault="00D7602A" w:rsidP="002A43E1">
      <w:pPr>
        <w:pStyle w:val="praxis"/>
      </w:pPr>
      <w:r>
        <w:t xml:space="preserve">Future studies should implement and evaluate the </w:t>
      </w:r>
      <w:r w:rsidR="002A43E1">
        <w:t>complete</w:t>
      </w:r>
      <w:r>
        <w:t xml:space="preserve"> three-stage system in real-time, including pointing vector estimation (Stage-1) and object detection/localization (Stage-2), to assess </w:t>
      </w:r>
      <w:r w:rsidR="002A43E1">
        <w:t xml:space="preserve">the </w:t>
      </w:r>
      <w:r>
        <w:t xml:space="preserve">overall </w:t>
      </w:r>
      <w:r w:rsidR="002A43E1">
        <w:t>performance</w:t>
      </w:r>
      <w:r>
        <w:t xml:space="preserve"> </w:t>
      </w:r>
      <w:r w:rsidR="002A43E1">
        <w:t>of the system</w:t>
      </w:r>
      <w:r>
        <w:t xml:space="preserve"> in dynamic environments.</w:t>
      </w:r>
    </w:p>
    <w:p w14:paraId="323FA208" w14:textId="77777777" w:rsidR="002A43E1" w:rsidRDefault="002A43E1" w:rsidP="002A43E1">
      <w:pPr>
        <w:pStyle w:val="Heading3"/>
        <w:rPr>
          <w:rStyle w:val="Strong"/>
        </w:rPr>
      </w:pPr>
      <w:bookmarkStart w:id="232" w:name="_Toc197272690"/>
      <w:r>
        <w:rPr>
          <w:rStyle w:val="Strong"/>
        </w:rPr>
        <w:t xml:space="preserve">5.4.2 </w:t>
      </w:r>
      <w:r w:rsidR="00D7602A">
        <w:rPr>
          <w:rStyle w:val="Strong"/>
        </w:rPr>
        <w:t>User Study with Real-World Participants</w:t>
      </w:r>
      <w:bookmarkEnd w:id="232"/>
    </w:p>
    <w:p w14:paraId="421286BF" w14:textId="3E085DFC" w:rsidR="00D7602A" w:rsidRDefault="00D7602A" w:rsidP="002A43E1">
      <w:pPr>
        <w:pStyle w:val="praxis"/>
      </w:pPr>
      <w:r>
        <w:t>Conduct usability testing with participants</w:t>
      </w:r>
      <w:r w:rsidR="00C40D0C">
        <w:t xml:space="preserve">, </w:t>
      </w:r>
      <w:r>
        <w:t>particularly individuals with limited mobility</w:t>
      </w:r>
      <w:r w:rsidR="00C40D0C">
        <w:t xml:space="preserve">, </w:t>
      </w:r>
      <w:r>
        <w:t>to evaluate system effectiveness, comfort, and accuracy in practical assistive technology scenarios.</w:t>
      </w:r>
    </w:p>
    <w:p w14:paraId="3380A0DD" w14:textId="77777777" w:rsidR="007E168E" w:rsidRDefault="007E168E" w:rsidP="007E168E">
      <w:pPr>
        <w:pStyle w:val="Heading3"/>
        <w:rPr>
          <w:rStyle w:val="Strong"/>
        </w:rPr>
      </w:pPr>
      <w:bookmarkStart w:id="233" w:name="_Toc197272691"/>
      <w:r>
        <w:rPr>
          <w:rStyle w:val="Strong"/>
        </w:rPr>
        <w:t xml:space="preserve">5.4.3 </w:t>
      </w:r>
      <w:r w:rsidR="00D7602A">
        <w:rPr>
          <w:rStyle w:val="Strong"/>
        </w:rPr>
        <w:t>Enhancement of Stage-1 and Stage-2 Models</w:t>
      </w:r>
      <w:bookmarkEnd w:id="233"/>
    </w:p>
    <w:p w14:paraId="5BC8323D" w14:textId="77481DFA" w:rsidR="00D7602A" w:rsidRDefault="00D7602A" w:rsidP="007E168E">
      <w:pPr>
        <w:pStyle w:val="praxis"/>
      </w:pPr>
      <w:r>
        <w:t>Investigate more robust methods for gaze and pointing vector estimation (e.g., using multimodal inputs like head pose or hand tracking) and object detection under diverse lighting and clutter conditions.</w:t>
      </w:r>
      <w:r w:rsidR="006D416C">
        <w:t xml:space="preserve"> Also, various mechanisms for </w:t>
      </w:r>
      <w:r w:rsidR="003B4CC8">
        <w:t xml:space="preserve">keypoint detection </w:t>
      </w:r>
      <w:r w:rsidR="007E168E">
        <w:t xml:space="preserve">should be considered, such as </w:t>
      </w:r>
      <w:r w:rsidR="006D416C">
        <w:t>using Google Mediapipe</w:t>
      </w:r>
      <w:r w:rsidR="003B4CC8">
        <w:t xml:space="preserve"> or a hardware solution (e.g., </w:t>
      </w:r>
      <w:r w:rsidR="007E168E">
        <w:t xml:space="preserve">a </w:t>
      </w:r>
      <w:r w:rsidR="003B4CC8">
        <w:t>specialized gesture camera).</w:t>
      </w:r>
    </w:p>
    <w:p w14:paraId="017B84EC" w14:textId="77777777" w:rsidR="007E168E" w:rsidRDefault="007E168E" w:rsidP="007E168E">
      <w:pPr>
        <w:pStyle w:val="Heading3"/>
        <w:rPr>
          <w:rStyle w:val="Strong"/>
        </w:rPr>
      </w:pPr>
      <w:bookmarkStart w:id="234" w:name="_Toc197272692"/>
      <w:r>
        <w:rPr>
          <w:rStyle w:val="Strong"/>
        </w:rPr>
        <w:t xml:space="preserve">5.4.4 </w:t>
      </w:r>
      <w:r w:rsidR="002A43E1">
        <w:rPr>
          <w:rStyle w:val="Strong"/>
        </w:rPr>
        <w:t>Explore the latest algorithm for Stage-3 modeling</w:t>
      </w:r>
      <w:bookmarkEnd w:id="234"/>
    </w:p>
    <w:p w14:paraId="56946D01" w14:textId="4B5B1D30" w:rsidR="002A43E1" w:rsidRPr="007E168E" w:rsidRDefault="002A43E1" w:rsidP="007E168E">
      <w:pPr>
        <w:pStyle w:val="praxis"/>
      </w:pPr>
      <w:r>
        <w:t xml:space="preserve">Consider exploring newer model algorithms, such as DeepSeek (DeepSeek-AI et al., 2024), to potentially improve performance, efficiency, and </w:t>
      </w:r>
      <w:r>
        <w:lastRenderedPageBreak/>
        <w:t>scalability in Stage-3 modeling. These advanced architectures may offer better handling of complex data patterns and enhance the overall robustness of the system.</w:t>
      </w:r>
    </w:p>
    <w:p w14:paraId="77141C9E" w14:textId="77777777" w:rsidR="007E168E" w:rsidRDefault="007E168E" w:rsidP="007E168E">
      <w:pPr>
        <w:pStyle w:val="Heading3"/>
        <w:rPr>
          <w:rStyle w:val="Strong"/>
        </w:rPr>
      </w:pPr>
      <w:bookmarkStart w:id="235" w:name="_Toc197272693"/>
      <w:r>
        <w:rPr>
          <w:rStyle w:val="Strong"/>
        </w:rPr>
        <w:t xml:space="preserve">5.4.5 </w:t>
      </w:r>
      <w:r w:rsidR="00D7602A">
        <w:rPr>
          <w:rStyle w:val="Strong"/>
        </w:rPr>
        <w:t>Temporal Modeling and Sequence Learning</w:t>
      </w:r>
      <w:bookmarkEnd w:id="235"/>
    </w:p>
    <w:p w14:paraId="2A3C3ABC" w14:textId="7C054602" w:rsidR="00D7602A" w:rsidRDefault="00D7602A" w:rsidP="007E168E">
      <w:pPr>
        <w:pStyle w:val="praxis"/>
      </w:pPr>
      <w:r>
        <w:t>Explore temporal models that capture motion patterns over time (e.g., using LSTMs or Transformers on gesture sequences) to enhance Stage-3 performance through context-aware intent inference.</w:t>
      </w:r>
    </w:p>
    <w:p w14:paraId="67896958" w14:textId="77777777" w:rsidR="007E168E" w:rsidRDefault="007E168E" w:rsidP="007E168E">
      <w:pPr>
        <w:pStyle w:val="Heading3"/>
        <w:rPr>
          <w:rStyle w:val="Strong"/>
        </w:rPr>
      </w:pPr>
      <w:bookmarkStart w:id="236" w:name="_Toc197272694"/>
      <w:r>
        <w:rPr>
          <w:rStyle w:val="Strong"/>
        </w:rPr>
        <w:t xml:space="preserve">5.4.6 </w:t>
      </w:r>
      <w:r w:rsidR="00D7602A">
        <w:rPr>
          <w:rStyle w:val="Strong"/>
        </w:rPr>
        <w:t>Adaptation for Wearable and Edge Devices</w:t>
      </w:r>
      <w:bookmarkEnd w:id="236"/>
    </w:p>
    <w:p w14:paraId="63A5F957" w14:textId="3269C2BB" w:rsidR="00D7602A" w:rsidRDefault="00D7602A" w:rsidP="007E168E">
      <w:pPr>
        <w:pStyle w:val="praxis"/>
      </w:pPr>
      <w:r>
        <w:t>Research lightweight versions of the full pipeline suitable for deployment on AR glasses, mobile phones, or wheelchair-mounted devices to improve real-world usability and accessibility.</w:t>
      </w:r>
    </w:p>
    <w:p w14:paraId="6EEE2ECB" w14:textId="77777777" w:rsidR="007E168E" w:rsidRDefault="007E168E" w:rsidP="007E168E">
      <w:pPr>
        <w:pStyle w:val="Heading3"/>
        <w:rPr>
          <w:rStyle w:val="Strong"/>
        </w:rPr>
      </w:pPr>
      <w:bookmarkStart w:id="237" w:name="_Toc197272695"/>
      <w:r>
        <w:rPr>
          <w:rStyle w:val="Strong"/>
        </w:rPr>
        <w:t xml:space="preserve">5.4.7 </w:t>
      </w:r>
      <w:r w:rsidR="00D7602A">
        <w:rPr>
          <w:rStyle w:val="Strong"/>
        </w:rPr>
        <w:t>Inclusion of Ambiguity Handling and Feedback Mechanisms</w:t>
      </w:r>
      <w:bookmarkEnd w:id="237"/>
    </w:p>
    <w:p w14:paraId="715B5D89" w14:textId="4790F11D" w:rsidR="00D7602A" w:rsidRDefault="00D7602A" w:rsidP="007E168E">
      <w:pPr>
        <w:pStyle w:val="praxis"/>
      </w:pPr>
      <w:r>
        <w:t xml:space="preserve">Develop </w:t>
      </w:r>
      <w:r w:rsidR="00E364BE">
        <w:t>strategie</w:t>
      </w:r>
      <w:r>
        <w:t xml:space="preserve">s to </w:t>
      </w:r>
      <w:r w:rsidR="00E364BE">
        <w:t>manag</w:t>
      </w:r>
      <w:r>
        <w:t>e ambiguous pointing s</w:t>
      </w:r>
      <w:r w:rsidR="00E364BE">
        <w:t>ituation</w:t>
      </w:r>
      <w:r>
        <w:t xml:space="preserve">s (e.g., multiple objects near the pointing vector) and </w:t>
      </w:r>
      <w:r w:rsidR="00E364BE">
        <w:t>establish</w:t>
      </w:r>
      <w:r>
        <w:t xml:space="preserve"> user feedback loops for clarification and correction.</w:t>
      </w:r>
    </w:p>
    <w:p w14:paraId="6B247371" w14:textId="77777777" w:rsidR="007E168E" w:rsidRDefault="007E168E" w:rsidP="007E168E">
      <w:pPr>
        <w:pStyle w:val="Heading3"/>
        <w:rPr>
          <w:rStyle w:val="Strong"/>
        </w:rPr>
      </w:pPr>
      <w:bookmarkStart w:id="238" w:name="_Toc197272696"/>
      <w:r>
        <w:rPr>
          <w:rStyle w:val="Strong"/>
        </w:rPr>
        <w:t xml:space="preserve">5.4.8 </w:t>
      </w:r>
      <w:r w:rsidR="00D7602A">
        <w:rPr>
          <w:rStyle w:val="Strong"/>
        </w:rPr>
        <w:t>Dataset Expansion and Open Sharing</w:t>
      </w:r>
      <w:bookmarkEnd w:id="238"/>
    </w:p>
    <w:p w14:paraId="5920564A" w14:textId="231EAB7D" w:rsidR="00D7602A" w:rsidRDefault="007E168E" w:rsidP="007E168E">
      <w:pPr>
        <w:pStyle w:val="praxis"/>
      </w:pPr>
      <w:r>
        <w:t>Expand the existing dataset to encompass a broader variety of gestures, environments, and user profiles. Making the dataset publicly available would facilitate benchmarking and collaborative development in this research area.</w:t>
      </w:r>
    </w:p>
    <w:p w14:paraId="07871390" w14:textId="0411EC19" w:rsidR="00055517" w:rsidRDefault="00055517" w:rsidP="00055517">
      <w:pPr>
        <w:pStyle w:val="Heading3"/>
        <w:rPr>
          <w:b w:val="0"/>
          <w:bCs w:val="0"/>
        </w:rPr>
      </w:pPr>
      <w:bookmarkStart w:id="239" w:name="_Toc197272697"/>
      <w:r w:rsidRPr="00055517">
        <w:rPr>
          <w:b w:val="0"/>
          <w:bCs w:val="0"/>
        </w:rPr>
        <w:lastRenderedPageBreak/>
        <w:t xml:space="preserve">5.4.9 </w:t>
      </w:r>
      <w:r>
        <w:rPr>
          <w:b w:val="0"/>
          <w:bCs w:val="0"/>
        </w:rPr>
        <w:t>Explore the impact of other inputs</w:t>
      </w:r>
      <w:bookmarkEnd w:id="239"/>
    </w:p>
    <w:p w14:paraId="625035E1" w14:textId="376434CC" w:rsidR="00055517" w:rsidRDefault="00055517" w:rsidP="00055517">
      <w:pPr>
        <w:pStyle w:val="praxis"/>
        <w:rPr>
          <w:lang w:eastAsia="ja-JP"/>
        </w:rPr>
      </w:pPr>
      <w:r>
        <w:rPr>
          <w:lang w:eastAsia="ja-JP"/>
        </w:rPr>
        <w:t>We analyzed gaze direction to assess its impact. Additional factors, such as head pose and various body positions, could also be examined to evaluate the influence on model performance.</w:t>
      </w:r>
    </w:p>
    <w:p w14:paraId="67F2F691" w14:textId="35F55D91" w:rsidR="000A25C8" w:rsidRDefault="000A25C8" w:rsidP="000A25C8">
      <w:pPr>
        <w:pStyle w:val="Heading3"/>
        <w:rPr>
          <w:b w:val="0"/>
          <w:bCs w:val="0"/>
        </w:rPr>
      </w:pPr>
      <w:bookmarkStart w:id="240" w:name="_Toc197272698"/>
      <w:r w:rsidRPr="000A25C8">
        <w:rPr>
          <w:b w:val="0"/>
          <w:bCs w:val="0"/>
        </w:rPr>
        <w:t xml:space="preserve">5.4.10 </w:t>
      </w:r>
      <w:r>
        <w:rPr>
          <w:b w:val="0"/>
          <w:bCs w:val="0"/>
        </w:rPr>
        <w:t>Integrate with Device Control System</w:t>
      </w:r>
      <w:bookmarkEnd w:id="240"/>
    </w:p>
    <w:p w14:paraId="7AD2B258" w14:textId="180E05E4" w:rsidR="000A25C8" w:rsidRDefault="000A25C8" w:rsidP="000A25C8">
      <w:pPr>
        <w:pStyle w:val="praxis"/>
        <w:rPr>
          <w:lang w:eastAsia="ja-JP"/>
        </w:rPr>
      </w:pPr>
      <w:r>
        <w:rPr>
          <w:lang w:eastAsia="ja-JP"/>
        </w:rPr>
        <w:t>The primary goal of this practice is to assist mobility-impaired users. We dedicated considerable effort to the initial phase of the solution to ensure that a device can be recognized when a user points to it. The next step is to enable control of the device once the user indicates it.</w:t>
      </w:r>
    </w:p>
    <w:p w14:paraId="1F3FBCA8" w14:textId="53F0AC11" w:rsidR="004D08D5" w:rsidRDefault="004D08D5" w:rsidP="004D08D5">
      <w:pPr>
        <w:pStyle w:val="Heading3"/>
        <w:rPr>
          <w:b w:val="0"/>
          <w:bCs w:val="0"/>
        </w:rPr>
      </w:pPr>
      <w:bookmarkStart w:id="241" w:name="_Toc197272699"/>
      <w:r w:rsidRPr="004D08D5">
        <w:rPr>
          <w:b w:val="0"/>
          <w:bCs w:val="0"/>
        </w:rPr>
        <w:t>5.4.11 Improve False-Positive Rate</w:t>
      </w:r>
      <w:bookmarkEnd w:id="241"/>
    </w:p>
    <w:p w14:paraId="0000013C" w14:textId="5C4C4BD8" w:rsidR="00CF1CCF" w:rsidRDefault="004D08D5" w:rsidP="00D740BA">
      <w:pPr>
        <w:spacing w:line="480" w:lineRule="auto"/>
        <w:ind w:left="720" w:firstLine="720"/>
        <w:rPr>
          <w:lang w:eastAsia="ja-JP"/>
        </w:rPr>
      </w:pPr>
      <w:r>
        <w:t>The false-positive rate is currently about 8 %, which is higher than we’d like. Introducing a debouncing scheme—accepting a detection only after it appears positive three times in a row—should dramatically cut the overall FPR.</w:t>
      </w:r>
    </w:p>
    <w:p w14:paraId="34F18574" w14:textId="77777777" w:rsidR="00DD70AC" w:rsidRDefault="00DD70AC">
      <w:pPr>
        <w:rPr>
          <w:b/>
        </w:rPr>
      </w:pPr>
      <w:r>
        <w:br w:type="page"/>
      </w:r>
    </w:p>
    <w:p w14:paraId="0000013E" w14:textId="2B88AA14" w:rsidR="00CF1CCF" w:rsidRDefault="00E308C4" w:rsidP="00D51BF4">
      <w:pPr>
        <w:pStyle w:val="Heading1"/>
      </w:pPr>
      <w:bookmarkStart w:id="242" w:name="_Toc197272700"/>
      <w:r>
        <w:lastRenderedPageBreak/>
        <w:t>References</w:t>
      </w:r>
      <w:bookmarkEnd w:id="242"/>
    </w:p>
    <w:p w14:paraId="0000013F" w14:textId="77777777" w:rsidR="00CF1CCF" w:rsidRDefault="00E308C4">
      <w:pPr>
        <w:spacing w:line="480" w:lineRule="auto"/>
        <w:ind w:left="720" w:hanging="720"/>
      </w:pPr>
      <w:r>
        <w:t xml:space="preserve">U.S. Department of Housing and Urban Development. (n.d.). Accessibility of America’s housing stock: Analysis of the 2011 American Housing Survey. Office of Policy Development and Research. </w:t>
      </w:r>
    </w:p>
    <w:p w14:paraId="00000140" w14:textId="77777777" w:rsidR="00CF1CCF" w:rsidRDefault="00E308C4">
      <w:pPr>
        <w:spacing w:line="480" w:lineRule="auto"/>
        <w:ind w:left="720" w:hanging="720"/>
        <w:rPr>
          <w:color w:val="0563C1"/>
          <w:u w:val="single"/>
        </w:rPr>
      </w:pPr>
      <w:r>
        <w:t xml:space="preserve">Bureau of Labor Statistics, U.S. Department of Labor. (n.d.). </w:t>
      </w:r>
      <w:r>
        <w:rPr>
          <w:i/>
        </w:rPr>
        <w:t>Occupational Outlook Handbook</w:t>
      </w:r>
      <w:r>
        <w:t xml:space="preserve">. Retrieved from </w:t>
      </w:r>
      <w:hyperlink r:id="rId43">
        <w:r w:rsidR="00CF1CCF">
          <w:rPr>
            <w:color w:val="0563C1"/>
            <w:u w:val="single"/>
          </w:rPr>
          <w:t>https://www.bls.gov/ooh/</w:t>
        </w:r>
      </w:hyperlink>
    </w:p>
    <w:p w14:paraId="00000141" w14:textId="77777777" w:rsidR="00CF1CCF" w:rsidRDefault="00E308C4">
      <w:pPr>
        <w:spacing w:line="480" w:lineRule="auto"/>
        <w:ind w:left="720" w:hanging="720"/>
      </w:pPr>
      <w:r>
        <w:t xml:space="preserve">U.S. Department of Health and Human Services, Office of the Assistant Secretary for Planning and Evaluation. (2022). </w:t>
      </w:r>
      <w:r>
        <w:rPr>
          <w:i/>
        </w:rPr>
        <w:t>What is the lifetime risk of needing and receiving long-term services and supports?</w:t>
      </w:r>
      <w:r>
        <w:t xml:space="preserve"> </w:t>
      </w:r>
      <w:hyperlink r:id="rId44">
        <w:r w:rsidR="00CF1CCF">
          <w:rPr>
            <w:color w:val="0563C1"/>
            <w:u w:val="single"/>
          </w:rPr>
          <w:t>https://aspe.hhs.gov/reports/what-lifetime-risk-needing-receiving-long-term-services-supports-0</w:t>
        </w:r>
      </w:hyperlink>
    </w:p>
    <w:p w14:paraId="00000142" w14:textId="77777777" w:rsidR="00CF1CCF" w:rsidRDefault="00E308C4">
      <w:pPr>
        <w:spacing w:line="480" w:lineRule="auto"/>
        <w:ind w:left="720" w:hanging="720"/>
        <w:rPr>
          <w:color w:val="0563C1"/>
          <w:u w:val="single"/>
        </w:rPr>
      </w:pPr>
      <w:r>
        <w:t>Nora Super, Three Trends Shaping the Politics of Aging in America, </w:t>
      </w:r>
      <w:r>
        <w:rPr>
          <w:i/>
        </w:rPr>
        <w:t>Public Policy &amp; Aging Report</w:t>
      </w:r>
      <w:r>
        <w:t>, Volume 30, Issue 2, 2020, Pages 39-45, </w:t>
      </w:r>
      <w:hyperlink r:id="rId45">
        <w:r w:rsidR="00CF1CCF">
          <w:rPr>
            <w:color w:val="0563C1"/>
            <w:u w:val="single"/>
          </w:rPr>
          <w:t>https://doi.org/10.1093/ppar/praa006</w:t>
        </w:r>
      </w:hyperlink>
    </w:p>
    <w:p w14:paraId="00000143" w14:textId="77777777" w:rsidR="00CF1CCF" w:rsidRDefault="00E308C4">
      <w:pPr>
        <w:spacing w:line="480" w:lineRule="auto"/>
        <w:ind w:left="720" w:hanging="720"/>
      </w:pPr>
      <w:r>
        <w:t xml:space="preserve">Bourbakis, N.G. (2022). Challenges in Assistive Living Based on Tech Synergies: The Cooperation of a Wheelchair and A Wearable Device. In: Tsihrintzis, G.A., Virvou, M., Esposito, A., Jain, L.C. (eds) Advances in Assistive Technologies. Learning and Analytics in Intelligent Systems, vol 28. Springer, Cham. </w:t>
      </w:r>
      <w:hyperlink r:id="rId46">
        <w:r w:rsidR="00CF1CCF">
          <w:rPr>
            <w:color w:val="0563C1"/>
            <w:u w:val="single"/>
          </w:rPr>
          <w:t>https://doi.org/10.1007/978-3-030-87132-1_11</w:t>
        </w:r>
      </w:hyperlink>
    </w:p>
    <w:p w14:paraId="00000144" w14:textId="77777777" w:rsidR="00CF1CCF" w:rsidRDefault="00E308C4">
      <w:pPr>
        <w:spacing w:line="480" w:lineRule="auto"/>
        <w:ind w:left="720" w:hanging="720"/>
        <w:rPr>
          <w:color w:val="0563C1"/>
          <w:u w:val="single"/>
        </w:rPr>
      </w:pPr>
      <w:r>
        <w:t xml:space="preserve">Chen, W. L., Liou, A. H. A., Chen, S. C., Chung, C. M., Chen, Y. L., &amp; Shih, Y. Y. (2007). A novel home appliance control system for people with </w:t>
      </w:r>
      <w:r>
        <w:lastRenderedPageBreak/>
        <w:t>disabilities. </w:t>
      </w:r>
      <w:r>
        <w:rPr>
          <w:i/>
        </w:rPr>
        <w:t>Disability and Rehabilitation: Assistive Technology</w:t>
      </w:r>
      <w:r>
        <w:t>, </w:t>
      </w:r>
      <w:r>
        <w:rPr>
          <w:i/>
        </w:rPr>
        <w:t>2</w:t>
      </w:r>
      <w:r>
        <w:t xml:space="preserve">(4), 201–206. </w:t>
      </w:r>
      <w:hyperlink r:id="rId47">
        <w:r w:rsidR="00CF1CCF">
          <w:rPr>
            <w:color w:val="0563C1"/>
            <w:u w:val="single"/>
          </w:rPr>
          <w:t>https://doi.org/10.1080/17483100701456012</w:t>
        </w:r>
      </w:hyperlink>
    </w:p>
    <w:p w14:paraId="00000145" w14:textId="6C3C3298" w:rsidR="00CF1CCF" w:rsidRDefault="00E308C4">
      <w:pPr>
        <w:spacing w:line="480" w:lineRule="auto"/>
        <w:ind w:left="720" w:hanging="720"/>
        <w:rPr>
          <w:color w:val="0563C1"/>
          <w:u w:val="single"/>
        </w:rPr>
      </w:pPr>
      <w:r>
        <w:rPr>
          <w:color w:val="000000"/>
        </w:rPr>
        <w:t>Islam, M.M., Islam, M.R. &amp; Islam, M.S. An Efficient Human Computer Interaction through Hand Gesture Using Deep Convolutional Neural Network. </w:t>
      </w:r>
      <w:r>
        <w:rPr>
          <w:i/>
          <w:color w:val="000000"/>
        </w:rPr>
        <w:t>SN COMPUT. SCI.</w:t>
      </w:r>
      <w:r>
        <w:rPr>
          <w:color w:val="000000"/>
        </w:rPr>
        <w:t> </w:t>
      </w:r>
      <w:r>
        <w:rPr>
          <w:b/>
          <w:color w:val="000000"/>
        </w:rPr>
        <w:t>1</w:t>
      </w:r>
      <w:r>
        <w:rPr>
          <w:color w:val="000000"/>
        </w:rPr>
        <w:t>, 211 (2020).</w:t>
      </w:r>
      <w:r>
        <w:rPr>
          <w:color w:val="000000"/>
          <w:u w:val="single"/>
        </w:rPr>
        <w:t xml:space="preserve"> </w:t>
      </w:r>
      <w:hyperlink r:id="rId48" w:history="1">
        <w:r w:rsidR="00406889" w:rsidRPr="006E53E7">
          <w:rPr>
            <w:rStyle w:val="Hyperlink"/>
          </w:rPr>
          <w:t>https://doi.org/10.1007/s42979-020-00223-x</w:t>
        </w:r>
      </w:hyperlink>
    </w:p>
    <w:p w14:paraId="4ACAFCBC" w14:textId="301116CD" w:rsidR="00406889" w:rsidRDefault="00406889" w:rsidP="00406889">
      <w:pPr>
        <w:pStyle w:val="c-bibliographic-informationcitation"/>
        <w:shd w:val="clear" w:color="auto" w:fill="FFFFFF"/>
        <w:spacing w:before="0" w:beforeAutospacing="0" w:after="240" w:afterAutospacing="0" w:line="480" w:lineRule="auto"/>
        <w:ind w:left="720" w:hanging="720"/>
        <w:rPr>
          <w:color w:val="222222"/>
        </w:rPr>
      </w:pPr>
      <w:r w:rsidRPr="00406889">
        <w:rPr>
          <w:color w:val="222222"/>
        </w:rPr>
        <w:t xml:space="preserve">Dhingra, N., Valli, E., Kunz, A. (2020). Recognition and Localisation of Pointing </w:t>
      </w:r>
      <w:r>
        <w:rPr>
          <w:color w:val="222222"/>
        </w:rPr>
        <w:t xml:space="preserve">     </w:t>
      </w:r>
      <w:r w:rsidRPr="00406889">
        <w:rPr>
          <w:color w:val="222222"/>
        </w:rPr>
        <w:t xml:space="preserve">Gestures Using a RGB-D Camera. In: Stephanidis, C., Antona, M. (eds) HCI International 2020 - Posters. HCII 2020. Communications in Computer and Information Science, vol 1224. Springer, Cham. </w:t>
      </w:r>
      <w:hyperlink r:id="rId49" w:history="1">
        <w:r w:rsidRPr="006E53E7">
          <w:rPr>
            <w:rStyle w:val="Hyperlink"/>
          </w:rPr>
          <w:t>https://doi.org/10.1007/978-3-030-50726-8_27</w:t>
        </w:r>
      </w:hyperlink>
    </w:p>
    <w:p w14:paraId="00000146" w14:textId="16515F8A" w:rsidR="00CF1CCF" w:rsidRPr="00406889" w:rsidRDefault="00E308C4" w:rsidP="00406889">
      <w:pPr>
        <w:pStyle w:val="c-bibliographic-informationcitation"/>
        <w:shd w:val="clear" w:color="auto" w:fill="FFFFFF"/>
        <w:spacing w:before="0" w:beforeAutospacing="0" w:after="240" w:afterAutospacing="0" w:line="480" w:lineRule="auto"/>
        <w:ind w:left="720" w:hanging="720"/>
        <w:rPr>
          <w:color w:val="222222"/>
        </w:rPr>
      </w:pPr>
      <w:r>
        <w:t>Courtney, K. L., Demiris, G., &amp; Hensel, B. K. (2007). Obtrusiveness of information-based assistive technologies as perceived by older adults in residential care facilities: A secondary analysis. </w:t>
      </w:r>
      <w:r>
        <w:rPr>
          <w:i/>
        </w:rPr>
        <w:t>Medical Informatics and the Internet in Medicine</w:t>
      </w:r>
      <w:r>
        <w:t>, </w:t>
      </w:r>
      <w:r>
        <w:rPr>
          <w:i/>
        </w:rPr>
        <w:t>32</w:t>
      </w:r>
      <w:r>
        <w:t xml:space="preserve">(3), 241–249. </w:t>
      </w:r>
      <w:hyperlink r:id="rId50">
        <w:r w:rsidR="00CF1CCF">
          <w:rPr>
            <w:color w:val="0563C1"/>
            <w:u w:val="single"/>
          </w:rPr>
          <w:t>https://doi.org/10.1080/14639230701447735</w:t>
        </w:r>
      </w:hyperlink>
    </w:p>
    <w:p w14:paraId="00000147" w14:textId="77777777" w:rsidR="00CF1CCF" w:rsidRDefault="00E308C4">
      <w:pPr>
        <w:spacing w:line="480" w:lineRule="auto"/>
        <w:ind w:left="720" w:hanging="720"/>
      </w:pPr>
      <w:r>
        <w:t>Moon NW, Baker PM, Goughnour K. Designing wearable technologies for users with disabilities: Accessibility, usability, and connectivity factors. Journal of Rehabilitation and Assistive Technologies Engineering. 2019;6. doi:10.1177/2055668319862137</w:t>
      </w:r>
    </w:p>
    <w:p w14:paraId="00000148" w14:textId="77777777" w:rsidR="00CF1CCF" w:rsidRDefault="00E308C4">
      <w:pPr>
        <w:spacing w:line="480" w:lineRule="auto"/>
        <w:ind w:left="720" w:hanging="720"/>
      </w:pPr>
      <w:r>
        <w:t>Jirak, D., Biertimpel, D., Kerzel, M. </w:t>
      </w:r>
      <w:r>
        <w:rPr>
          <w:i/>
        </w:rPr>
        <w:t>et al.</w:t>
      </w:r>
      <w:r>
        <w:t> Solving visual object ambiguities when pointing: an unsupervised learning approach. </w:t>
      </w:r>
      <w:r>
        <w:rPr>
          <w:i/>
        </w:rPr>
        <w:t>Neural Comput &amp; Applic</w:t>
      </w:r>
      <w:r>
        <w:t> </w:t>
      </w:r>
      <w:r>
        <w:rPr>
          <w:b/>
        </w:rPr>
        <w:t>33</w:t>
      </w:r>
      <w:r>
        <w:t>, 2297–2319 (2021). https://doi.org/10.1007/s00521-020-05109-w</w:t>
      </w:r>
    </w:p>
    <w:p w14:paraId="00000149" w14:textId="77777777" w:rsidR="00CF1CCF" w:rsidRDefault="00E308C4">
      <w:pPr>
        <w:spacing w:line="480" w:lineRule="auto"/>
        <w:ind w:left="720" w:hanging="720"/>
      </w:pPr>
      <w:r>
        <w:lastRenderedPageBreak/>
        <w:t xml:space="preserve">Nakamura, S., Kawanishi, Y., Nobuhara, S., &amp; Nishino, K. (2023). DeePoint: Visual Pointing Recognition and Direction Estimation. In </w:t>
      </w:r>
      <w:r>
        <w:rPr>
          <w:i/>
        </w:rPr>
        <w:t xml:space="preserve">Proceedings of the IEEE/CVF International Conference on Computer Vision </w:t>
      </w:r>
      <w:r>
        <w:t>(pp. 20577-20587).</w:t>
      </w:r>
    </w:p>
    <w:p w14:paraId="0000014A" w14:textId="77777777" w:rsidR="00CF1CCF" w:rsidRDefault="00E308C4">
      <w:pPr>
        <w:spacing w:line="480" w:lineRule="auto"/>
        <w:ind w:left="720" w:hanging="720"/>
      </w:pPr>
      <w:r>
        <w:t>Huang, Y., Liu, X., Zhang, X., &amp; Jin, L. (2016). A pointing gesture based egocentric interaction system: Dataset, approach and application. In </w:t>
      </w:r>
      <w:r>
        <w:rPr>
          <w:i/>
        </w:rPr>
        <w:t>Proceedings of the IEEE conference on computer vision and pattern recognition workshops</w:t>
      </w:r>
      <w:r>
        <w:t> (pp. 16-23).</w:t>
      </w:r>
    </w:p>
    <w:p w14:paraId="0000014B" w14:textId="77777777" w:rsidR="00CF1CCF" w:rsidRDefault="00E308C4">
      <w:pPr>
        <w:spacing w:line="480" w:lineRule="auto"/>
        <w:ind w:left="720" w:hanging="720"/>
      </w:pPr>
      <w:r>
        <w:t>Cao, C., Zhang, Y., Wu, Y., Lu, H., &amp; Cheng, J. (2017). Egocentric gesture recognition using recurrent 3d convolutional neural networks with spatiotemporal transformer modules. In </w:t>
      </w:r>
      <w:r>
        <w:rPr>
          <w:i/>
        </w:rPr>
        <w:t>Proceedings of the IEEE international conference on computer vision</w:t>
      </w:r>
      <w:r>
        <w:t> (pp. 3763-3771).</w:t>
      </w:r>
    </w:p>
    <w:p w14:paraId="0000014C" w14:textId="77777777" w:rsidR="00CF1CCF" w:rsidRDefault="00E308C4">
      <w:pPr>
        <w:spacing w:line="480" w:lineRule="auto"/>
        <w:ind w:left="720" w:hanging="720"/>
      </w:pPr>
      <w:r>
        <w:t>Alam, M. M., Islam, M. T., &amp; Rahman, S. M. (2022). Unified learning approach for egocentric hand gesture recognition and fingertip detection. </w:t>
      </w:r>
      <w:r>
        <w:rPr>
          <w:i/>
        </w:rPr>
        <w:t>Pattern recognition</w:t>
      </w:r>
      <w:r>
        <w:t>, </w:t>
      </w:r>
      <w:r>
        <w:rPr>
          <w:i/>
        </w:rPr>
        <w:t>121</w:t>
      </w:r>
      <w:r>
        <w:t>, 108200.</w:t>
      </w:r>
    </w:p>
    <w:p w14:paraId="0000014D" w14:textId="77777777" w:rsidR="00CF1CCF" w:rsidRDefault="00E308C4">
      <w:pPr>
        <w:spacing w:line="480" w:lineRule="auto"/>
        <w:ind w:left="720" w:hanging="720"/>
      </w:pPr>
      <w:r>
        <w:t>Dosovitskiy, A. (2020). An image is worth 16x16 words: Transformers for image recognition at scale. </w:t>
      </w:r>
      <w:r>
        <w:rPr>
          <w:i/>
        </w:rPr>
        <w:t>arXiv preprint arXiv:2010.11929</w:t>
      </w:r>
      <w:r>
        <w:t>.</w:t>
      </w:r>
    </w:p>
    <w:p w14:paraId="0000014E" w14:textId="77777777" w:rsidR="00CF1CCF" w:rsidRDefault="00E308C4">
      <w:pPr>
        <w:spacing w:line="480" w:lineRule="auto"/>
        <w:ind w:left="720" w:hanging="720"/>
      </w:pPr>
      <w:r>
        <w:t>Yue Liao, Si Liu, Fei Wang, Yanjie Chen, Chen Qian, and Jiashi Feng. Ppdm: Parallel point detection and matching for real-time human-object interaction detection. In Proceedings of the IEEE/CVF Conference on Computer Vision and Pattern Recognition, pages 482–490, 2020.</w:t>
      </w:r>
    </w:p>
    <w:p w14:paraId="0000014F" w14:textId="77777777" w:rsidR="00CF1CCF" w:rsidRDefault="00E308C4">
      <w:pPr>
        <w:spacing w:line="480" w:lineRule="auto"/>
        <w:ind w:left="720" w:hanging="720"/>
      </w:pPr>
      <w:r>
        <w:lastRenderedPageBreak/>
        <w:t>Kim Bumsoo, Choi Taeho, Kang Jaewoo, and J. Kim Hyunwoo. Uniondet: Union-level detector towards real-time human-object interaction detection. In European Conference on Computer Vision. Springer, 2020.</w:t>
      </w:r>
    </w:p>
    <w:p w14:paraId="00000150" w14:textId="77777777" w:rsidR="00CF1CCF" w:rsidRDefault="00E308C4">
      <w:pPr>
        <w:spacing w:line="480" w:lineRule="auto"/>
        <w:ind w:left="720" w:hanging="720"/>
      </w:pPr>
      <w:r>
        <w:t>Tiancai Wang, Tong Yang, Martin Danelljan, Fahad Shahbaz Khan, Xiangyu Zhang, and Jian Sun. Learning human-object interaction detection using interaction points. In Proceedings of the IEEE/CVF Conference on Computer Vision and Pattern Recognition, pages 4116–4125, 2020.</w:t>
      </w:r>
    </w:p>
    <w:p w14:paraId="00000151" w14:textId="77777777" w:rsidR="00CF1CCF" w:rsidRDefault="00E308C4">
      <w:pPr>
        <w:spacing w:line="480" w:lineRule="auto"/>
        <w:ind w:left="720" w:hanging="720"/>
      </w:pPr>
      <w:r>
        <w:t>Gao, C., Xu, J., Zou, Y., &amp; Huang, J. B. (2020). Drg: Dual relation graph for human-object interaction detection. In </w:t>
      </w:r>
      <w:r>
        <w:rPr>
          <w:i/>
        </w:rPr>
        <w:t>Computer Vision–ECCV 2020: 16th European Conference, Glasgow, UK, August 23–28, 2020, Proceedings, Part XII 16</w:t>
      </w:r>
      <w:r>
        <w:t> (pp. 696-712). Springer International Publishing.Chen Gao, Yuliang Zou, and Jia-Bin Huang. ican: Instancecentric attention network for human-object interaction detection. arXiv preprint arXiv:1808.10437, 2018.</w:t>
      </w:r>
    </w:p>
    <w:p w14:paraId="00000152" w14:textId="77777777" w:rsidR="00CF1CCF" w:rsidRDefault="00E308C4">
      <w:pPr>
        <w:spacing w:line="480" w:lineRule="auto"/>
        <w:ind w:left="720" w:hanging="720"/>
      </w:pPr>
      <w:r>
        <w:t>M. Ürkmez and H. I. Bozma, "Detecting 3D Hand Pointing Direction from RGB-D Data in Wide-Ranging HRI Scenarios," </w:t>
      </w:r>
      <w:r>
        <w:rPr>
          <w:i/>
        </w:rPr>
        <w:t>2022 17th ACM/IEEE International Conference on Human-Robot Interaction (HRI)</w:t>
      </w:r>
      <w:r>
        <w:t>, Sapporo, Japan, 2022, pp. 441-450, doi: 10.1109/HRI53351.2022.9889385.</w:t>
      </w:r>
    </w:p>
    <w:p w14:paraId="00000153" w14:textId="77777777" w:rsidR="00CF1CCF" w:rsidRDefault="00E308C4">
      <w:pPr>
        <w:spacing w:line="480" w:lineRule="auto"/>
        <w:ind w:left="720" w:hanging="720"/>
      </w:pPr>
      <w:r w:rsidRPr="00CD5050">
        <w:t>Redmon,</w:t>
      </w:r>
      <w:r>
        <w:t xml:space="preserve"> J. (2016). You only look once: Unified, real-time object detection. In </w:t>
      </w:r>
      <w:r>
        <w:rPr>
          <w:i/>
        </w:rPr>
        <w:t>Proceedings of the IEEE conference on computer vision and pattern recognition</w:t>
      </w:r>
      <w:r>
        <w:t xml:space="preserve">. Girshick, R. (2015). Fast r-cnn. In </w:t>
      </w:r>
      <w:r>
        <w:rPr>
          <w:i/>
        </w:rPr>
        <w:t>Proceedings of the IEEE International Conference on Computer Vision</w:t>
      </w:r>
      <w:r>
        <w:t xml:space="preserve"> (pp. 1440-1448). </w:t>
      </w:r>
    </w:p>
    <w:p w14:paraId="00000154" w14:textId="77777777" w:rsidR="00CF1CCF" w:rsidRDefault="00E308C4">
      <w:pPr>
        <w:spacing w:line="480" w:lineRule="auto"/>
        <w:ind w:left="720" w:hanging="720"/>
      </w:pPr>
      <w:r w:rsidRPr="00CD5050">
        <w:lastRenderedPageBreak/>
        <w:t>Ren</w:t>
      </w:r>
      <w:r>
        <w:t>, S., He, K., Girshick, R., &amp; Sun, J. (2016). Faster R-CNN: Towards real-time object detection with region proposal networks. </w:t>
      </w:r>
      <w:r>
        <w:rPr>
          <w:i/>
        </w:rPr>
        <w:t>IEEE transactions on pattern analysis and machine intelligence</w:t>
      </w:r>
      <w:r>
        <w:t>, </w:t>
      </w:r>
      <w:r>
        <w:rPr>
          <w:i/>
        </w:rPr>
        <w:t>39</w:t>
      </w:r>
      <w:r>
        <w:t>(6), 1137-1149.</w:t>
      </w:r>
    </w:p>
    <w:p w14:paraId="00000155" w14:textId="77777777" w:rsidR="00CF1CCF" w:rsidRDefault="00E308C4">
      <w:pPr>
        <w:spacing w:line="480" w:lineRule="auto"/>
        <w:ind w:left="720" w:hanging="720"/>
      </w:pPr>
      <w:r>
        <w:t>Chorowski, J. K., Bahdanau, D., Serdyuk, D., Cho, K., &amp; Bengio, Y. (2015). Attention-based models for speech recognition. </w:t>
      </w:r>
      <w:r>
        <w:rPr>
          <w:i/>
        </w:rPr>
        <w:t>Advances in neural information processing systems</w:t>
      </w:r>
      <w:r>
        <w:t>, </w:t>
      </w:r>
      <w:r>
        <w:rPr>
          <w:i/>
        </w:rPr>
        <w:t>28</w:t>
      </w:r>
      <w:r>
        <w:t>.</w:t>
      </w:r>
    </w:p>
    <w:p w14:paraId="00000156" w14:textId="77777777" w:rsidR="00CF1CCF" w:rsidRDefault="00E308C4">
      <w:pPr>
        <w:spacing w:line="480" w:lineRule="auto"/>
        <w:ind w:left="720" w:hanging="720"/>
      </w:pPr>
      <w:r>
        <w:t xml:space="preserve">Constantin, S., Eyiokur, F. I., Yaman, D., Bärmann, L., &amp; Waibel, A. (2023). Multimodal Error Correction with Natural Language and Pointing Gestures. In </w:t>
      </w:r>
      <w:r>
        <w:rPr>
          <w:i/>
        </w:rPr>
        <w:t>Proceedings of the IEEE/CVF International Conference on Computer Vision</w:t>
      </w:r>
      <w:r>
        <w:t xml:space="preserve"> (pp. 1976-1986).</w:t>
      </w:r>
    </w:p>
    <w:p w14:paraId="00000157" w14:textId="77777777" w:rsidR="00CF1CCF" w:rsidRDefault="00E308C4">
      <w:pPr>
        <w:spacing w:line="480" w:lineRule="auto"/>
        <w:ind w:left="720" w:hanging="720"/>
      </w:pPr>
      <w:r>
        <w:t xml:space="preserve">Zou, C., Wang, B., Hu, Y., Liu, J., Wu, Q., Zhao, Y., ... &amp; Sun, J. (2021). End-to-end human object interaction detection with hoi transformer. In </w:t>
      </w:r>
      <w:r>
        <w:rPr>
          <w:i/>
        </w:rPr>
        <w:t>Proceedings of the IEEE/CVF conference on computer vision and pattern recognition</w:t>
      </w:r>
      <w:r>
        <w:t xml:space="preserve"> (pp. 11825-11834).</w:t>
      </w:r>
    </w:p>
    <w:p w14:paraId="00000158" w14:textId="77777777" w:rsidR="00CF1CCF" w:rsidRDefault="00E308C4">
      <w:pPr>
        <w:spacing w:line="480" w:lineRule="auto"/>
        <w:ind w:left="720" w:hanging="720"/>
      </w:pPr>
      <w:r w:rsidRPr="00CD5050">
        <w:t>Kim</w:t>
      </w:r>
      <w:r>
        <w:t>, D., Mollyn, V., &amp; Harrison, C. (</w:t>
      </w:r>
      <w:r>
        <w:rPr>
          <w:b/>
        </w:rPr>
        <w:t>2023</w:t>
      </w:r>
      <w:r>
        <w:t xml:space="preserve">). WorldPoint: Finger Pointing as a Rapid and Natural Trigger for In-the-Wild Mobile Interactions. </w:t>
      </w:r>
      <w:r>
        <w:rPr>
          <w:i/>
        </w:rPr>
        <w:t>Proceedings of the ACM on Human-Computer Interaction</w:t>
      </w:r>
      <w:r>
        <w:t xml:space="preserve">, </w:t>
      </w:r>
      <w:r>
        <w:rPr>
          <w:i/>
        </w:rPr>
        <w:t>7</w:t>
      </w:r>
      <w:r>
        <w:t>(ISS), 357-375.</w:t>
      </w:r>
    </w:p>
    <w:p w14:paraId="00000159" w14:textId="77777777" w:rsidR="00CF1CCF" w:rsidRDefault="00E308C4">
      <w:pPr>
        <w:spacing w:line="480" w:lineRule="auto"/>
        <w:ind w:left="720" w:hanging="720"/>
      </w:pPr>
      <w:r w:rsidRPr="00CD5050">
        <w:t>Dosovitskiy,</w:t>
      </w:r>
      <w:r>
        <w:t xml:space="preserve"> A. (2020). An image is worth 16x16 words: Transformers for image recognition at scale. </w:t>
      </w:r>
      <w:r>
        <w:rPr>
          <w:i/>
        </w:rPr>
        <w:t>arXiv preprint arXiv:2010.11929</w:t>
      </w:r>
      <w:r>
        <w:t>.</w:t>
      </w:r>
    </w:p>
    <w:p w14:paraId="0000015A" w14:textId="77777777" w:rsidR="00CF1CCF" w:rsidRDefault="00E308C4">
      <w:pPr>
        <w:spacing w:line="480" w:lineRule="auto"/>
        <w:ind w:left="720" w:hanging="720"/>
      </w:pPr>
      <w:r w:rsidRPr="00CD5050">
        <w:t>Vaswani,</w:t>
      </w:r>
      <w:r>
        <w:t xml:space="preserve"> A. (2017). Attention is all you need. </w:t>
      </w:r>
      <w:r>
        <w:rPr>
          <w:i/>
        </w:rPr>
        <w:t>Advances in Neural Information Processing Systems</w:t>
      </w:r>
      <w:r>
        <w:t>.</w:t>
      </w:r>
    </w:p>
    <w:p w14:paraId="0000015B" w14:textId="77777777" w:rsidR="00CF1CCF" w:rsidRDefault="00E308C4">
      <w:pPr>
        <w:spacing w:line="480" w:lineRule="auto"/>
        <w:ind w:left="720" w:hanging="720"/>
      </w:pPr>
      <w:r w:rsidRPr="00CD5050">
        <w:lastRenderedPageBreak/>
        <w:t>Radford</w:t>
      </w:r>
      <w:r>
        <w:t>, A., Kim, J. W., Hallacy, C., Ramesh, A., Goh, G., Agarwal, S., ... &amp; Sutskever, I. (2021, July). Learning transferable visual models from natural language supervision. In </w:t>
      </w:r>
      <w:r>
        <w:rPr>
          <w:i/>
        </w:rPr>
        <w:t>International conference on machine learning</w:t>
      </w:r>
      <w:r>
        <w:t> (pp. 8748-8763). PMLR.</w:t>
      </w:r>
    </w:p>
    <w:p w14:paraId="0000015C" w14:textId="77777777" w:rsidR="00CF1CCF" w:rsidRDefault="00E308C4">
      <w:pPr>
        <w:spacing w:line="480" w:lineRule="auto"/>
        <w:ind w:left="720" w:hanging="720"/>
      </w:pPr>
      <w:r w:rsidRPr="00CD5050">
        <w:t>Arnab</w:t>
      </w:r>
      <w:r>
        <w:t>, A., Dehghani, M., Heigold, G., Sun, C., Lučić, M., &amp; Schmid, C. (2021). Vivit: A video vision transformer. In </w:t>
      </w:r>
      <w:r>
        <w:rPr>
          <w:i/>
        </w:rPr>
        <w:t>Proceedings of the IEEE/CVF international conference on computer vision</w:t>
      </w:r>
      <w:r>
        <w:t> (pp. 6836-6846).</w:t>
      </w:r>
    </w:p>
    <w:p w14:paraId="0000015D" w14:textId="77777777" w:rsidR="00CF1CCF" w:rsidRDefault="00E308C4">
      <w:pPr>
        <w:spacing w:line="480" w:lineRule="auto"/>
        <w:ind w:left="720" w:hanging="720"/>
      </w:pPr>
      <w:r w:rsidRPr="00CD5050">
        <w:t>LeCun,</w:t>
      </w:r>
      <w:r>
        <w:t xml:space="preserve"> Y., Boser, B., Denker, J. S., Henderson, D., Howard, R. E., Hubbard, W., &amp; Jackel, L. D. (1989). Backpropagation applied to handwritten zip code recognition. </w:t>
      </w:r>
      <w:r>
        <w:rPr>
          <w:i/>
        </w:rPr>
        <w:t>Neural Computation</w:t>
      </w:r>
      <w:r>
        <w:t>, </w:t>
      </w:r>
      <w:r>
        <w:rPr>
          <w:i/>
        </w:rPr>
        <w:t>1</w:t>
      </w:r>
      <w:r>
        <w:t>(4), 541-551</w:t>
      </w:r>
    </w:p>
    <w:p w14:paraId="0000015E" w14:textId="77777777" w:rsidR="00CF1CCF" w:rsidRDefault="00E308C4">
      <w:pPr>
        <w:spacing w:line="480" w:lineRule="auto"/>
        <w:ind w:left="720" w:hanging="720"/>
      </w:pPr>
      <w:r w:rsidRPr="00CD5050">
        <w:t>Krizhevsky,</w:t>
      </w:r>
      <w:r>
        <w:t xml:space="preserve"> A., Sutskever, I., &amp; Hinton, G. E. (2012). Imagenet classification with deep convolutional neural networks. </w:t>
      </w:r>
      <w:r>
        <w:rPr>
          <w:i/>
        </w:rPr>
        <w:t>Advances in neural information processing systems</w:t>
      </w:r>
      <w:r>
        <w:t>, </w:t>
      </w:r>
      <w:r>
        <w:rPr>
          <w:i/>
        </w:rPr>
        <w:t>25</w:t>
      </w:r>
      <w:r>
        <w:t>.</w:t>
      </w:r>
    </w:p>
    <w:p w14:paraId="0000015F" w14:textId="77777777" w:rsidR="00CF1CCF" w:rsidRDefault="00E308C4">
      <w:pPr>
        <w:spacing w:line="480" w:lineRule="auto"/>
        <w:ind w:left="720" w:hanging="720"/>
      </w:pPr>
      <w:r w:rsidRPr="00CD5050">
        <w:t>Radford,</w:t>
      </w:r>
      <w:r>
        <w:t xml:space="preserve"> A., Kim, J. W., Hallacy, C., Ramesh, A., Goh, G., Agarwal, S., ... &amp; Sutskever, I. (2021, July). Learning transferable visual models from natural language supervision. In </w:t>
      </w:r>
      <w:r>
        <w:rPr>
          <w:i/>
        </w:rPr>
        <w:t>International conference on machine learning</w:t>
      </w:r>
      <w:r>
        <w:t> (pp. 8748-8763). PMLR.</w:t>
      </w:r>
    </w:p>
    <w:p w14:paraId="00000160" w14:textId="77777777" w:rsidR="00CF1CCF" w:rsidRDefault="00E308C4">
      <w:pPr>
        <w:spacing w:line="480" w:lineRule="auto"/>
        <w:ind w:left="720" w:hanging="720"/>
      </w:pPr>
      <w:r w:rsidRPr="00CD5050">
        <w:t>G. Park, V</w:t>
      </w:r>
      <w:r>
        <w:t>. K. Chandrasegar and J. Koh, "Hand Gesture Recognition using Deep learning Method," </w:t>
      </w:r>
      <w:r>
        <w:rPr>
          <w:i/>
        </w:rPr>
        <w:t>2021 IEEE International Symposium on Antennas and Propagation and USNC-URSI Radio Science Meeting (APS/URSI)</w:t>
      </w:r>
      <w:r>
        <w:t>, Singapore, Singapore, 2021, pp. 1347-1348, doi: 10.1109/APS/URSI47566.2021.9703901.</w:t>
      </w:r>
    </w:p>
    <w:p w14:paraId="00000161" w14:textId="77777777" w:rsidR="00CF1CCF" w:rsidRDefault="00E308C4">
      <w:pPr>
        <w:spacing w:line="480" w:lineRule="auto"/>
        <w:ind w:left="720" w:hanging="720"/>
      </w:pPr>
      <w:r w:rsidRPr="00CD5050">
        <w:lastRenderedPageBreak/>
        <w:t>Zeng</w:t>
      </w:r>
      <w:r>
        <w:t>, Y., Jiang, C., Mao, J., Han, J., Ye, C., Huang, Q., ... &amp; Xu, H. (2023). CLIP2: Contrastive language-image-point pretraining from real-world point cloud data. In </w:t>
      </w:r>
      <w:r>
        <w:rPr>
          <w:i/>
        </w:rPr>
        <w:t>Proceedings of the IEEE/CVF conference on computer vision and pattern recognition</w:t>
      </w:r>
      <w:r>
        <w:t> (pp. 15244-15253). Zhou, Kanglei &amp; Chen, Chen &amp; Ma, Yue &amp; Leng, Zhiying &amp; Shum, Hubert &amp; Li, Fred &amp; Liang, Xiaohui. (2023). A Mixed Reality Training System for Hand-Object Interaction in Simulated Microgravity Environments. 167-176. 10.1109/ISMAR59233.2023.00031. </w:t>
      </w:r>
    </w:p>
    <w:p w14:paraId="00000162" w14:textId="77777777" w:rsidR="00CF1CCF" w:rsidRDefault="00E308C4">
      <w:pPr>
        <w:spacing w:line="480" w:lineRule="auto"/>
        <w:ind w:left="720" w:hanging="720"/>
        <w:rPr>
          <w:color w:val="000000"/>
          <w:u w:val="single"/>
        </w:rPr>
      </w:pPr>
      <w:r w:rsidRPr="00CD5050">
        <w:t>Medeiros,</w:t>
      </w:r>
      <w:r>
        <w:t xml:space="preserve"> A.C.S., Ratsamee, P., Uranishi, Y., Mashita, T., Takemura, H. (2020). Human-Drone Interaction: Using Pointing Gesture to Define a Target Object. In: Kurosu, M. (eds) Human-Computer Interaction. Multimodal and Natural Interaction. HCII 2020. Lecture Notes in Computer Science(), vol 12182. Springer, Cham. </w:t>
      </w:r>
      <w:hyperlink r:id="rId51">
        <w:r w:rsidR="00CF1CCF">
          <w:rPr>
            <w:color w:val="000000"/>
            <w:u w:val="single"/>
          </w:rPr>
          <w:t>https://doi.org/10.1007/978-3-030-49062-1_48</w:t>
        </w:r>
      </w:hyperlink>
    </w:p>
    <w:p w14:paraId="00000163" w14:textId="77777777" w:rsidR="00CF1CCF" w:rsidRDefault="00E308C4">
      <w:pPr>
        <w:spacing w:line="480" w:lineRule="auto"/>
        <w:ind w:left="720" w:hanging="720"/>
        <w:rPr>
          <w:color w:val="000000"/>
        </w:rPr>
      </w:pPr>
      <w:r>
        <w:rPr>
          <w:color w:val="000000"/>
        </w:rPr>
        <w:t>Zhao, Z. Q., Zheng, P., Xu, S. T., &amp; Wu, X. (2019). Object detection with deep learning: A review. IEEE transactions on neural networks and learning systems, 30(11), 3212-3232.</w:t>
      </w:r>
    </w:p>
    <w:p w14:paraId="00000164" w14:textId="77777777" w:rsidR="00CF1CCF" w:rsidRDefault="00E308C4">
      <w:pPr>
        <w:spacing w:line="480" w:lineRule="auto"/>
        <w:ind w:left="720" w:hanging="720"/>
        <w:rPr>
          <w:color w:val="000000"/>
        </w:rPr>
      </w:pPr>
      <w:r>
        <w:rPr>
          <w:color w:val="000000"/>
        </w:rPr>
        <w:t>Laroca, R., Severo, E., Zanlorensi, L. A., Oliveira, L. S., Gonçalves, G. R., Schwartz, W. R., &amp; Menotti, D. (2018, July). A robust realtime automatic license plate recognition based on the YOLO detector. In 2018 International Joint Conference on Neural Networks (IJCNN) (pp. 1-10). IEEE.</w:t>
      </w:r>
    </w:p>
    <w:p w14:paraId="00000165" w14:textId="77777777" w:rsidR="00CF1CCF" w:rsidRDefault="00E308C4">
      <w:pPr>
        <w:spacing w:line="480" w:lineRule="auto"/>
        <w:ind w:left="720" w:hanging="720"/>
        <w:rPr>
          <w:color w:val="000000"/>
        </w:rPr>
      </w:pPr>
      <w:r>
        <w:rPr>
          <w:color w:val="000000"/>
        </w:rPr>
        <w:t>Huang, R., Pedoeem, J., &amp; Chen, C. (2018, December). YOLO-LITE: a real-time object detection algorithm optimized for non-GPU computers. In 2018 IEEE International Conference on Big Data (Big Data) (pp. 2503-2510). IEEE.</w:t>
      </w:r>
    </w:p>
    <w:p w14:paraId="00000166" w14:textId="77777777" w:rsidR="00CF1CCF" w:rsidRDefault="00E308C4">
      <w:pPr>
        <w:spacing w:line="480" w:lineRule="auto"/>
        <w:ind w:left="720" w:hanging="720"/>
      </w:pPr>
      <w:r>
        <w:lastRenderedPageBreak/>
        <w:t>Xie, P., Chen, S., Hu, D., Dai, Y., Yang, K., &amp; Wang, G. (2024). Target-Oriented Object Grasping via Multimodal Human Guidance. </w:t>
      </w:r>
      <w:r>
        <w:rPr>
          <w:i/>
        </w:rPr>
        <w:t>arXiv preprint arXiv:2408.11138</w:t>
      </w:r>
      <w:r>
        <w:t xml:space="preserve">. </w:t>
      </w:r>
    </w:p>
    <w:p w14:paraId="00000167" w14:textId="77777777" w:rsidR="00CF1CCF" w:rsidRDefault="00E308C4">
      <w:pPr>
        <w:spacing w:line="480" w:lineRule="auto"/>
        <w:ind w:left="720" w:hanging="720"/>
      </w:pPr>
      <w:r>
        <w:t>Medeiros, A.C.S., Ratsamee, P., Orlosky, J. </w:t>
      </w:r>
      <w:r>
        <w:rPr>
          <w:i/>
        </w:rPr>
        <w:t>et al.</w:t>
      </w:r>
      <w:r>
        <w:t> 3D pointing gestures as target selection tools: guiding monocular UAVs during window selection in an outdoor environment. </w:t>
      </w:r>
      <w:r>
        <w:rPr>
          <w:i/>
        </w:rPr>
        <w:t>Robomech J</w:t>
      </w:r>
      <w:r>
        <w:t> </w:t>
      </w:r>
      <w:r>
        <w:rPr>
          <w:b/>
        </w:rPr>
        <w:t>8</w:t>
      </w:r>
      <w:r>
        <w:t>, 14 (2021). https://doi.org/10.1186/s40648-021-00200-w</w:t>
      </w:r>
    </w:p>
    <w:p w14:paraId="00000168" w14:textId="77777777" w:rsidR="00CF1CCF" w:rsidRDefault="00E308C4">
      <w:pPr>
        <w:spacing w:line="480" w:lineRule="auto"/>
        <w:ind w:left="720" w:hanging="720"/>
      </w:pPr>
      <w:r>
        <w:t xml:space="preserve">Xu, J., Wang, H., Zhang, J., &amp; Cai, L. (2022). Robust hand gesture recognition based on RGB-D Data for natural human–computer interaction. </w:t>
      </w:r>
      <w:r>
        <w:rPr>
          <w:i/>
        </w:rPr>
        <w:t>IEEE Access</w:t>
      </w:r>
      <w:r>
        <w:t xml:space="preserve">, </w:t>
      </w:r>
      <w:r>
        <w:rPr>
          <w:i/>
        </w:rPr>
        <w:t>10</w:t>
      </w:r>
      <w:r>
        <w:t>, 54549-54562.</w:t>
      </w:r>
    </w:p>
    <w:p w14:paraId="00000169" w14:textId="77777777" w:rsidR="00CF1CCF" w:rsidRDefault="00E308C4">
      <w:pPr>
        <w:spacing w:line="480" w:lineRule="auto"/>
        <w:ind w:left="720" w:hanging="720"/>
      </w:pPr>
      <w:r>
        <w:t xml:space="preserve">Chang, V., Eniola, R. O., Golightly, L., &amp; Xu, Q. A. (2023). An Exploration into Human–Computer Interaction: Hand Gesture Recognition Management in a Challenging Environment. </w:t>
      </w:r>
      <w:r>
        <w:rPr>
          <w:i/>
        </w:rPr>
        <w:t>SN Computer Science</w:t>
      </w:r>
      <w:r>
        <w:t xml:space="preserve">, </w:t>
      </w:r>
      <w:r>
        <w:rPr>
          <w:i/>
        </w:rPr>
        <w:t>4</w:t>
      </w:r>
      <w:r>
        <w:t>(5), 441.</w:t>
      </w:r>
    </w:p>
    <w:p w14:paraId="0000016A" w14:textId="77777777" w:rsidR="00CF1CCF" w:rsidRDefault="00E308C4">
      <w:pPr>
        <w:spacing w:line="480" w:lineRule="auto"/>
        <w:ind w:left="720" w:hanging="720"/>
      </w:pPr>
      <w:r>
        <w:t xml:space="preserve">Pelgrim, M. H., He, I. X., Lee, K., Pabari, F., Tellex, S., Nguyen, T., &amp; Buchsbaum, D. (2024). Find it like a dog: Using Gesture to Improve Object Search. In </w:t>
      </w:r>
      <w:r>
        <w:rPr>
          <w:i/>
        </w:rPr>
        <w:t>Proceedings of the Annual Meeting of the Cognitive Science Society</w:t>
      </w:r>
      <w:r>
        <w:t xml:space="preserve"> (Vol. 46).</w:t>
      </w:r>
    </w:p>
    <w:p w14:paraId="0000016B" w14:textId="77777777" w:rsidR="00CF1CCF" w:rsidRDefault="00E308C4">
      <w:pPr>
        <w:spacing w:line="480" w:lineRule="auto"/>
        <w:ind w:left="720" w:hanging="720"/>
      </w:pPr>
      <w:r>
        <w:t xml:space="preserve">Jirak, D., Biertimpel, D., Kerzel, M., &amp; Wermter, S. (2021). Solving visual object ambiguities when pointing: an unsupervised learning approach. </w:t>
      </w:r>
      <w:r>
        <w:rPr>
          <w:i/>
        </w:rPr>
        <w:t>Neural Computing and Applications</w:t>
      </w:r>
      <w:r>
        <w:t xml:space="preserve">, </w:t>
      </w:r>
      <w:r>
        <w:rPr>
          <w:i/>
        </w:rPr>
        <w:t>33</w:t>
      </w:r>
      <w:r>
        <w:t>, 2297-2319.</w:t>
      </w:r>
    </w:p>
    <w:p w14:paraId="0000016C" w14:textId="77777777" w:rsidR="00CF1CCF" w:rsidRDefault="00E308C4">
      <w:pPr>
        <w:spacing w:line="480" w:lineRule="auto"/>
        <w:ind w:left="720" w:hanging="720"/>
      </w:pPr>
      <w:r>
        <w:t xml:space="preserve">Etoh, M., Tomono, A., &amp; Kobayashi, Y. (1989). Direct Finger Pointing as a Man-machine Interface. </w:t>
      </w:r>
      <w:r>
        <w:rPr>
          <w:i/>
        </w:rPr>
        <w:t>IFAC Proceedings Volumes</w:t>
      </w:r>
      <w:r>
        <w:t xml:space="preserve">, </w:t>
      </w:r>
      <w:r>
        <w:rPr>
          <w:i/>
        </w:rPr>
        <w:t>22</w:t>
      </w:r>
      <w:r>
        <w:t>(12), 125-130.</w:t>
      </w:r>
    </w:p>
    <w:p w14:paraId="0000016D" w14:textId="77777777" w:rsidR="00CF1CCF" w:rsidRDefault="00E308C4">
      <w:pPr>
        <w:spacing w:line="480" w:lineRule="auto"/>
        <w:ind w:left="720" w:hanging="720"/>
      </w:pPr>
      <w:r>
        <w:lastRenderedPageBreak/>
        <w:t xml:space="preserve">Lee, K. (2024). </w:t>
      </w:r>
      <w:r>
        <w:rPr>
          <w:i/>
        </w:rPr>
        <w:t>Point it Out: Using Gesture to Improve Object Search</w:t>
      </w:r>
      <w:r>
        <w:t xml:space="preserve"> (Doctoral dissertation, Brown University Providence, Rhode Island).</w:t>
      </w:r>
    </w:p>
    <w:p w14:paraId="0000016E" w14:textId="77777777" w:rsidR="00CF1CCF" w:rsidRDefault="00E308C4">
      <w:pPr>
        <w:spacing w:line="480" w:lineRule="auto"/>
        <w:ind w:left="720" w:hanging="720"/>
      </w:pPr>
      <w:r>
        <w:t xml:space="preserve">Wong, N., &amp; Gutwin, C. (2010, April). Where are you pointing? The accuracy of deictic pointing in CVEs. In </w:t>
      </w:r>
      <w:r>
        <w:rPr>
          <w:i/>
        </w:rPr>
        <w:t>Proceedings of the sigchi conference on human factors in computing systems</w:t>
      </w:r>
      <w:r>
        <w:t xml:space="preserve"> (pp. 1029-1038).</w:t>
      </w:r>
    </w:p>
    <w:p w14:paraId="0000016F" w14:textId="77777777" w:rsidR="00CF1CCF" w:rsidRDefault="00E308C4">
      <w:pPr>
        <w:spacing w:line="480" w:lineRule="auto"/>
        <w:ind w:left="720" w:hanging="720"/>
      </w:pPr>
      <w:r>
        <w:t xml:space="preserve">Rümelin, S., Marouane, C., &amp; Butz, A. (2013, October). Free-hand pointing for identification and interaction with distant objects. In </w:t>
      </w:r>
      <w:r>
        <w:rPr>
          <w:i/>
        </w:rPr>
        <w:t>Proceedings of the 5th International Conference on Automotive User Interfaces and Interactive Vehicular Applications</w:t>
      </w:r>
      <w:r>
        <w:t xml:space="preserve"> (pp. 40-47).</w:t>
      </w:r>
    </w:p>
    <w:p w14:paraId="00000170" w14:textId="77777777" w:rsidR="00CF1CCF" w:rsidRDefault="00E308C4">
      <w:pPr>
        <w:spacing w:line="480" w:lineRule="auto"/>
        <w:ind w:left="720" w:hanging="720"/>
      </w:pPr>
      <w:r>
        <w:t xml:space="preserve">Aftab, A. R., von der Beeck, M., &amp; Feld, M. (2020, October). You have a point there: object selection inside an automobile using gaze, head pose and finger pointing. In </w:t>
      </w:r>
      <w:r>
        <w:rPr>
          <w:i/>
        </w:rPr>
        <w:t>Proceedings of the 2020 International Conference on Multimodal Interaction</w:t>
      </w:r>
      <w:r>
        <w:t xml:space="preserve"> (pp. 595-603).</w:t>
      </w:r>
    </w:p>
    <w:p w14:paraId="00000171" w14:textId="77777777" w:rsidR="00CF1CCF" w:rsidRDefault="00E308C4">
      <w:pPr>
        <w:spacing w:line="480" w:lineRule="auto"/>
        <w:ind w:left="720" w:hanging="720"/>
      </w:pPr>
      <w:r>
        <w:t>Florian Roider and Tom Gross. 2018. I See Your Point: Integrating Gaze to Enhance Pointing Gesture Accuracy While Driving. In Proceedings of the 10th International Conference on Automotive User Interfaces and Interactive Vehicular Applications. 351–358.</w:t>
      </w:r>
    </w:p>
    <w:p w14:paraId="00000172" w14:textId="77777777" w:rsidR="00CF1CCF" w:rsidRDefault="00E308C4">
      <w:pPr>
        <w:spacing w:line="480" w:lineRule="auto"/>
        <w:ind w:left="720" w:hanging="720"/>
      </w:pPr>
      <w:r>
        <w:t xml:space="preserve">Harika, M. (2016). </w:t>
      </w:r>
      <w:r>
        <w:rPr>
          <w:i/>
        </w:rPr>
        <w:t>Finger-pointing gesture analysis for slide presentation</w:t>
      </w:r>
      <w:r>
        <w:t xml:space="preserve"> (Doctoral dissertation, </w:t>
      </w:r>
      <w:r>
        <w:rPr>
          <w:rFonts w:ascii="Malgun Gothic" w:eastAsia="Malgun Gothic" w:hAnsi="Malgun Gothic" w:cs="Malgun Gothic"/>
        </w:rPr>
        <w:t>부경대학교</w:t>
      </w:r>
      <w:r>
        <w:t xml:space="preserve"> </w:t>
      </w:r>
      <w:r>
        <w:rPr>
          <w:rFonts w:ascii="Malgun Gothic" w:eastAsia="Malgun Gothic" w:hAnsi="Malgun Gothic" w:cs="Malgun Gothic"/>
        </w:rPr>
        <w:t>대학원</w:t>
      </w:r>
      <w:r>
        <w:t>).</w:t>
      </w:r>
    </w:p>
    <w:p w14:paraId="00000173" w14:textId="77777777" w:rsidR="00CF1CCF" w:rsidRDefault="00E308C4">
      <w:pPr>
        <w:spacing w:line="480" w:lineRule="auto"/>
        <w:ind w:left="720" w:hanging="720"/>
      </w:pPr>
      <w:r>
        <w:lastRenderedPageBreak/>
        <w:t xml:space="preserve">Erden, F., &amp; Cetin, A. E. (2014). Hand gesture based remote control system using infrared sensors and a camera. </w:t>
      </w:r>
      <w:r>
        <w:rPr>
          <w:i/>
        </w:rPr>
        <w:t>IEEE Transactions on Consumer Electronics</w:t>
      </w:r>
      <w:r>
        <w:t xml:space="preserve">, </w:t>
      </w:r>
      <w:r>
        <w:rPr>
          <w:i/>
        </w:rPr>
        <w:t>60</w:t>
      </w:r>
      <w:r>
        <w:t>(4), 675-680.</w:t>
      </w:r>
    </w:p>
    <w:p w14:paraId="00000174" w14:textId="77777777" w:rsidR="00CF1CCF" w:rsidRDefault="00E308C4">
      <w:pPr>
        <w:spacing w:line="480" w:lineRule="auto"/>
        <w:ind w:left="720" w:hanging="720"/>
      </w:pPr>
      <w:r>
        <w:t xml:space="preserve">Erden, F., Velipasalar, S., Alkar, A. Z., &amp; Cetin, A. E. (2016). Sensors in assisted living: A survey of signal and image processing methods. </w:t>
      </w:r>
      <w:r>
        <w:rPr>
          <w:i/>
        </w:rPr>
        <w:t>IEEE Signal Processing Magazine</w:t>
      </w:r>
      <w:r>
        <w:t xml:space="preserve">, </w:t>
      </w:r>
      <w:r>
        <w:rPr>
          <w:i/>
        </w:rPr>
        <w:t>33</w:t>
      </w:r>
      <w:r>
        <w:t>(2), 36-44.</w:t>
      </w:r>
    </w:p>
    <w:p w14:paraId="00000175" w14:textId="77777777" w:rsidR="00CF1CCF" w:rsidRDefault="00E308C4">
      <w:pPr>
        <w:spacing w:line="480" w:lineRule="auto"/>
        <w:ind w:left="720" w:hanging="720"/>
      </w:pPr>
      <w:r>
        <w:t xml:space="preserve">Sudhakar, S., Liu, R., Van Hoorick, B., Vondrick, C., &amp; Zemel, R. (2024). Controlling the World by Sleight of Hand. </w:t>
      </w:r>
      <w:r>
        <w:rPr>
          <w:i/>
        </w:rPr>
        <w:t>arXiv preprint arXiv:2408.07147</w:t>
      </w:r>
      <w:r>
        <w:t>.</w:t>
      </w:r>
    </w:p>
    <w:p w14:paraId="00000176" w14:textId="77777777" w:rsidR="00CF1CCF" w:rsidRDefault="00E308C4">
      <w:pPr>
        <w:spacing w:line="480" w:lineRule="auto"/>
        <w:ind w:left="720" w:hanging="720"/>
      </w:pPr>
      <w:r>
        <w:t>Nelson A, McCombe Waller S, Robucci R, Patel C, Banerjee N. Evaluating touchless capacitive gesture recognition as an assistive device for upper extremity mobility impairment. Journal of Rehabilitation and Assistive Technologies Engineering. 2018;5. doi:10.1177/2055668318762063</w:t>
      </w:r>
    </w:p>
    <w:p w14:paraId="00000177" w14:textId="4B12C92C" w:rsidR="00CF1CCF" w:rsidRDefault="00FD4BB7" w:rsidP="00FD4BB7">
      <w:pPr>
        <w:spacing w:line="480" w:lineRule="auto"/>
        <w:ind w:left="720" w:hanging="720"/>
      </w:pPr>
      <w:r w:rsidRPr="00FD4BB7">
        <w:t>Jing, L., Cheng, Z., Zhou, Y., Wang, J., &amp; Huang, T. (2013, December). Magic ring: A self-contained gesture input device on finger. In </w:t>
      </w:r>
      <w:r w:rsidRPr="00FD4BB7">
        <w:rPr>
          <w:i/>
          <w:iCs/>
        </w:rPr>
        <w:t>Proceedings of the 12th International Conference on Mobile and Ubiquitous Multimedia</w:t>
      </w:r>
      <w:r w:rsidRPr="00FD4BB7">
        <w:t> (pp. 1-4).</w:t>
      </w:r>
    </w:p>
    <w:p w14:paraId="60EA5F7F" w14:textId="62AA6368" w:rsidR="00C7082D" w:rsidRDefault="00C7082D" w:rsidP="00FD4BB7">
      <w:pPr>
        <w:spacing w:line="480" w:lineRule="auto"/>
        <w:ind w:left="720" w:hanging="720"/>
      </w:pPr>
      <w:r w:rsidRPr="00C7082D">
        <w:t>Inomata, S., Komiya, K., Iwase, K., &amp; Nakajima, T. AR Smart Home: a Smart Appliance Controller Using Augmented Reality Technology and a Gesture Recognizer.</w:t>
      </w:r>
    </w:p>
    <w:p w14:paraId="00000178" w14:textId="77777777" w:rsidR="00CF1CCF" w:rsidRDefault="00E308C4">
      <w:pPr>
        <w:spacing w:line="480" w:lineRule="auto"/>
        <w:ind w:left="720" w:hanging="720"/>
      </w:pPr>
      <w:r>
        <w:t>Tanada, K., Matsuzaki, S., Tanaka, K., Nakaoka, S., Kondo, Y., &amp; Mori, Y. Pointing Gesture Understanding via Visual Prompting and Visual Question Answering for Interactive Robot Navigation. In </w:t>
      </w:r>
      <w:r>
        <w:rPr>
          <w:i/>
        </w:rPr>
        <w:t>First Workshop on Vision-Language Models for Navigation and Manipulation at ICRA 2024</w:t>
      </w:r>
      <w:r>
        <w:t>.</w:t>
      </w:r>
    </w:p>
    <w:p w14:paraId="20200A93" w14:textId="0A63D5EB" w:rsidR="002A43E1" w:rsidRDefault="002A43E1">
      <w:pPr>
        <w:spacing w:line="480" w:lineRule="auto"/>
        <w:ind w:left="720" w:hanging="720"/>
      </w:pPr>
      <w:r w:rsidRPr="002A43E1">
        <w:rPr>
          <w:rStyle w:val="Strong"/>
          <w:b w:val="0"/>
          <w:bCs w:val="0"/>
        </w:rPr>
        <w:lastRenderedPageBreak/>
        <w:t>DeepSeek-AI, Bi, X., Chen, D., Chen, G., Chen, S., Dai, D., Deng, C., ... Zou, Y. (2024).</w:t>
      </w:r>
      <w:r w:rsidRPr="002A43E1">
        <w:rPr>
          <w:b/>
          <w:bCs/>
        </w:rPr>
        <w:br/>
      </w:r>
      <w:r>
        <w:rPr>
          <w:rStyle w:val="Emphasis"/>
          <w:rFonts w:eastAsia="Calibri"/>
        </w:rPr>
        <w:t>DeepSeek LLM: Scaling Open-Source Language Models with Longtermism.</w:t>
      </w:r>
      <w:r>
        <w:t xml:space="preserve"> arXiv preprint arXiv:2401.02954.</w:t>
      </w:r>
    </w:p>
    <w:p w14:paraId="00000179" w14:textId="77777777" w:rsidR="00CF1CCF" w:rsidRDefault="00CF1CCF">
      <w:pPr>
        <w:spacing w:line="480" w:lineRule="auto"/>
        <w:ind w:left="720" w:hanging="720"/>
      </w:pPr>
    </w:p>
    <w:p w14:paraId="0000017A" w14:textId="77777777" w:rsidR="00CF1CCF" w:rsidRDefault="00CF1CCF">
      <w:pPr>
        <w:spacing w:line="480" w:lineRule="auto"/>
        <w:ind w:left="720" w:hanging="720"/>
      </w:pPr>
    </w:p>
    <w:p w14:paraId="0000017B" w14:textId="77777777" w:rsidR="00CF1CCF" w:rsidRDefault="00E308C4">
      <w:pPr>
        <w:spacing w:line="480" w:lineRule="auto"/>
        <w:ind w:left="720" w:hanging="720"/>
      </w:pPr>
      <w:r>
        <w:br w:type="page"/>
      </w:r>
    </w:p>
    <w:p w14:paraId="0000017C" w14:textId="40ED8303" w:rsidR="00CF1CCF" w:rsidRDefault="00E308C4">
      <w:pPr>
        <w:pStyle w:val="Heading1"/>
      </w:pPr>
      <w:bookmarkStart w:id="243" w:name="_Toc197272701"/>
      <w:r>
        <w:lastRenderedPageBreak/>
        <w:t>Appendix A</w:t>
      </w:r>
      <w:r w:rsidR="00EF5FBB">
        <w:t xml:space="preserve">: </w:t>
      </w:r>
      <w:r w:rsidR="00495536">
        <w:t>Stage-3 Training Results</w:t>
      </w:r>
      <w:bookmarkEnd w:id="243"/>
    </w:p>
    <w:p w14:paraId="27B6DF49" w14:textId="0FAB0C33" w:rsidR="00495536" w:rsidRDefault="00495536" w:rsidP="00495536">
      <w:pPr>
        <w:pStyle w:val="Heading3"/>
      </w:pPr>
      <w:bookmarkStart w:id="244" w:name="_Toc197272702"/>
      <w:r>
        <w:t>Method One Training Results</w:t>
      </w:r>
      <w:bookmarkEnd w:id="244"/>
    </w:p>
    <w:p w14:paraId="2DA0B4A2" w14:textId="41BF78B2" w:rsidR="00495536" w:rsidRDefault="00495536" w:rsidP="00495536">
      <w:pPr>
        <w:spacing w:line="480" w:lineRule="auto"/>
        <w:ind w:left="720" w:firstLine="720"/>
        <w:rPr>
          <w:rFonts w:ascii="TimesNewRoman" w:hAnsi="TimesNewRoman"/>
        </w:rPr>
      </w:pPr>
      <w:r w:rsidRPr="007C2A52">
        <w:rPr>
          <w:rFonts w:ascii="TimesNewRoman" w:hAnsi="TimesNewRoman"/>
        </w:rPr>
        <w:t>Figure</w:t>
      </w:r>
      <w:r>
        <w:rPr>
          <w:rFonts w:ascii="TimesNewRoman" w:hAnsi="TimesNewRoman"/>
        </w:rPr>
        <w:t xml:space="preserve"> 16</w:t>
      </w:r>
      <w:r w:rsidRPr="007C2A52">
        <w:rPr>
          <w:rFonts w:ascii="TimesNewRoman" w:hAnsi="TimesNewRoman"/>
        </w:rPr>
        <w:t xml:space="preserve"> </w:t>
      </w:r>
      <w:r>
        <w:rPr>
          <w:rFonts w:ascii="TimesNewRoman" w:hAnsi="TimesNewRoman"/>
        </w:rPr>
        <w:t>illustrate</w:t>
      </w:r>
      <w:r w:rsidRPr="007C2A52">
        <w:rPr>
          <w:rFonts w:ascii="TimesNewRoman" w:hAnsi="TimesNewRoman"/>
        </w:rPr>
        <w:t xml:space="preserve">s the training and </w:t>
      </w:r>
      <w:r>
        <w:rPr>
          <w:rFonts w:ascii="TimesNewRoman" w:hAnsi="TimesNewRoman"/>
        </w:rPr>
        <w:t>validation</w:t>
      </w:r>
      <w:r w:rsidRPr="007C2A52">
        <w:rPr>
          <w:rFonts w:ascii="TimesNewRoman" w:hAnsi="TimesNewRoman"/>
        </w:rPr>
        <w:t xml:space="preserve"> accuracy and loss </w:t>
      </w:r>
      <w:r>
        <w:rPr>
          <w:rFonts w:ascii="TimesNewRoman" w:hAnsi="TimesNewRoman"/>
        </w:rPr>
        <w:t>across</w:t>
      </w:r>
      <w:r w:rsidRPr="007C2A52">
        <w:rPr>
          <w:rFonts w:ascii="TimesNewRoman" w:hAnsi="TimesNewRoman"/>
        </w:rPr>
        <w:t xml:space="preserve"> </w:t>
      </w:r>
      <w:r>
        <w:rPr>
          <w:rFonts w:ascii="TimesNewRoman" w:hAnsi="TimesNewRoman"/>
        </w:rPr>
        <w:t>1</w:t>
      </w:r>
      <w:r w:rsidRPr="007C2A52">
        <w:rPr>
          <w:rFonts w:ascii="TimesNewRoman" w:hAnsi="TimesNewRoman"/>
        </w:rPr>
        <w:t xml:space="preserve">50 epochs. </w:t>
      </w:r>
      <w:r>
        <w:rPr>
          <w:rFonts w:ascii="TimesNewRoman" w:hAnsi="TimesNewRoman"/>
        </w:rPr>
        <w:t>The l</w:t>
      </w:r>
      <w:r w:rsidRPr="007C2A52">
        <w:rPr>
          <w:rFonts w:ascii="TimesNewRoman" w:hAnsi="TimesNewRoman"/>
        </w:rPr>
        <w:t xml:space="preserve">oss, or cost, </w:t>
      </w:r>
      <w:r>
        <w:rPr>
          <w:rFonts w:ascii="TimesNewRoman" w:hAnsi="TimesNewRoman"/>
        </w:rPr>
        <w:t>represent</w:t>
      </w:r>
      <w:r w:rsidRPr="007C2A52">
        <w:rPr>
          <w:rFonts w:ascii="TimesNewRoman" w:hAnsi="TimesNewRoman"/>
        </w:rPr>
        <w:t xml:space="preserve">s the difference </w:t>
      </w:r>
      <w:r>
        <w:rPr>
          <w:rFonts w:ascii="TimesNewRoman" w:hAnsi="TimesNewRoman"/>
        </w:rPr>
        <w:t>between</w:t>
      </w:r>
      <w:r w:rsidRPr="007C2A52">
        <w:rPr>
          <w:rFonts w:ascii="TimesNewRoman" w:hAnsi="TimesNewRoman"/>
        </w:rPr>
        <w:t xml:space="preserve"> predicted output values </w:t>
      </w:r>
      <w:r>
        <w:rPr>
          <w:rFonts w:ascii="TimesNewRoman" w:hAnsi="TimesNewRoman"/>
        </w:rPr>
        <w:t>and</w:t>
      </w:r>
      <w:r w:rsidRPr="007C2A52">
        <w:rPr>
          <w:rFonts w:ascii="TimesNewRoman" w:hAnsi="TimesNewRoman"/>
        </w:rPr>
        <w:t xml:space="preserve"> the provided correct labels</w:t>
      </w:r>
      <w:r>
        <w:rPr>
          <w:rFonts w:ascii="TimesNewRoman" w:hAnsi="TimesNewRoman"/>
        </w:rPr>
        <w:t>,</w:t>
      </w:r>
      <w:r w:rsidRPr="007C2A52">
        <w:rPr>
          <w:rFonts w:ascii="TimesNewRoman" w:hAnsi="TimesNewRoman"/>
        </w:rPr>
        <w:t xml:space="preserve"> </w:t>
      </w:r>
      <w:r>
        <w:rPr>
          <w:rFonts w:ascii="TimesNewRoman" w:hAnsi="TimesNewRoman"/>
        </w:rPr>
        <w:t>measuring</w:t>
      </w:r>
      <w:r w:rsidRPr="007C2A52">
        <w:rPr>
          <w:rFonts w:ascii="TimesNewRoman" w:hAnsi="TimesNewRoman"/>
        </w:rPr>
        <w:t xml:space="preserve"> the model</w:t>
      </w:r>
      <w:r>
        <w:rPr>
          <w:rFonts w:ascii="TimesNewRoman" w:hAnsi="TimesNewRoman"/>
        </w:rPr>
        <w:t>’s</w:t>
      </w:r>
      <w:r w:rsidRPr="007C2A52">
        <w:rPr>
          <w:rFonts w:ascii="TimesNewRoman" w:hAnsi="TimesNewRoman"/>
        </w:rPr>
        <w:t xml:space="preserve"> </w:t>
      </w:r>
      <w:r>
        <w:rPr>
          <w:rFonts w:ascii="TimesNewRoman" w:hAnsi="TimesNewRoman"/>
        </w:rPr>
        <w:t>performance</w:t>
      </w:r>
      <w:r w:rsidRPr="007C2A52">
        <w:rPr>
          <w:rFonts w:ascii="TimesNewRoman" w:hAnsi="TimesNewRoman"/>
        </w:rPr>
        <w:t xml:space="preserve">, as stated in Section </w:t>
      </w:r>
      <w:r>
        <w:rPr>
          <w:rFonts w:ascii="TimesNewRoman" w:hAnsi="TimesNewRoman"/>
        </w:rPr>
        <w:t>3.6.3</w:t>
      </w:r>
      <w:r w:rsidRPr="007C2A52">
        <w:rPr>
          <w:rFonts w:ascii="TimesNewRoman" w:hAnsi="TimesNewRoman"/>
        </w:rPr>
        <w:t xml:space="preserve">. </w:t>
      </w:r>
      <w:r>
        <w:rPr>
          <w:rFonts w:ascii="TimesNewRoman" w:hAnsi="TimesNewRoman"/>
        </w:rPr>
        <w:fldChar w:fldCharType="begin"/>
      </w:r>
      <w:r>
        <w:rPr>
          <w:rFonts w:ascii="TimesNewRoman" w:hAnsi="TimesNewRoman"/>
        </w:rPr>
        <w:instrText xml:space="preserve"> REF _Ref196387373 \h </w:instrText>
      </w:r>
      <w:r>
        <w:rPr>
          <w:rFonts w:ascii="TimesNewRoman" w:hAnsi="TimesNewRoman"/>
        </w:rPr>
      </w:r>
      <w:r>
        <w:rPr>
          <w:rFonts w:ascii="TimesNewRoman" w:hAnsi="TimesNewRoman"/>
        </w:rPr>
        <w:fldChar w:fldCharType="separate"/>
      </w:r>
      <w:r w:rsidR="008B7CD8">
        <w:rPr>
          <w:rFonts w:ascii="TimesNewRoman" w:hAnsi="TimesNewRoman"/>
          <w:b/>
          <w:bCs/>
        </w:rPr>
        <w:t>Error! Reference source not found.</w:t>
      </w:r>
      <w:r>
        <w:rPr>
          <w:rFonts w:ascii="TimesNewRoman" w:hAnsi="TimesNewRoman"/>
        </w:rPr>
        <w:fldChar w:fldCharType="end"/>
      </w:r>
      <w:r w:rsidRPr="007C2A52">
        <w:rPr>
          <w:rFonts w:ascii="TimesNewRoman" w:hAnsi="TimesNewRoman"/>
        </w:rPr>
        <w:t xml:space="preserve"> </w:t>
      </w:r>
      <w:r>
        <w:rPr>
          <w:rFonts w:ascii="TimesNewRoman" w:hAnsi="TimesNewRoman"/>
        </w:rPr>
        <w:t>present</w:t>
      </w:r>
      <w:r w:rsidRPr="007C2A52">
        <w:rPr>
          <w:rFonts w:ascii="TimesNewRoman" w:hAnsi="TimesNewRoman"/>
        </w:rPr>
        <w:t xml:space="preserve">s the training and </w:t>
      </w:r>
      <w:r>
        <w:rPr>
          <w:rFonts w:ascii="TimesNewRoman" w:hAnsi="TimesNewRoman"/>
        </w:rPr>
        <w:t>validation</w:t>
      </w:r>
      <w:r w:rsidRPr="007C2A52">
        <w:rPr>
          <w:rFonts w:ascii="TimesNewRoman" w:hAnsi="TimesNewRoman"/>
        </w:rPr>
        <w:t xml:space="preserve"> output metrics </w:t>
      </w:r>
      <w:r>
        <w:rPr>
          <w:rFonts w:ascii="TimesNewRoman" w:hAnsi="TimesNewRoman"/>
        </w:rPr>
        <w:t>for every</w:t>
      </w:r>
      <w:r w:rsidRPr="007C2A52">
        <w:rPr>
          <w:rFonts w:ascii="TimesNewRoman" w:hAnsi="TimesNewRoman"/>
        </w:rPr>
        <w:t xml:space="preserve"> </w:t>
      </w:r>
      <w:r>
        <w:rPr>
          <w:rFonts w:ascii="TimesNewRoman" w:hAnsi="TimesNewRoman"/>
        </w:rPr>
        <w:t>3</w:t>
      </w:r>
      <w:r w:rsidRPr="007C2A52">
        <w:rPr>
          <w:rFonts w:ascii="TimesNewRoman" w:hAnsi="TimesNewRoman"/>
        </w:rPr>
        <w:t xml:space="preserve">0 epochs </w:t>
      </w:r>
      <w:r>
        <w:rPr>
          <w:rFonts w:ascii="TimesNewRoman" w:hAnsi="TimesNewRoman"/>
        </w:rPr>
        <w:t>during</w:t>
      </w:r>
      <w:r w:rsidRPr="007C2A52">
        <w:rPr>
          <w:rFonts w:ascii="TimesNewRoman" w:hAnsi="TimesNewRoman"/>
        </w:rPr>
        <w:t xml:space="preserve"> the </w:t>
      </w:r>
      <w:r>
        <w:rPr>
          <w:rFonts w:ascii="TimesNewRoman" w:hAnsi="TimesNewRoman"/>
        </w:rPr>
        <w:t>1</w:t>
      </w:r>
      <w:r w:rsidRPr="007C2A52">
        <w:rPr>
          <w:rFonts w:ascii="TimesNewRoman" w:hAnsi="TimesNewRoman"/>
        </w:rPr>
        <w:t>50 epochs. The model converged a</w:t>
      </w:r>
      <w:r>
        <w:rPr>
          <w:rFonts w:ascii="TimesNewRoman" w:hAnsi="TimesNewRoman"/>
        </w:rPr>
        <w:t>round</w:t>
      </w:r>
      <w:r w:rsidRPr="007C2A52">
        <w:rPr>
          <w:rFonts w:ascii="TimesNewRoman" w:hAnsi="TimesNewRoman"/>
        </w:rPr>
        <w:t xml:space="preserve"> epoch </w:t>
      </w:r>
      <w:r>
        <w:rPr>
          <w:rFonts w:ascii="TimesNewRoman" w:hAnsi="TimesNewRoman"/>
        </w:rPr>
        <w:t>117,</w:t>
      </w:r>
      <w:r w:rsidRPr="007C2A52">
        <w:rPr>
          <w:rFonts w:ascii="TimesNewRoman" w:hAnsi="TimesNewRoman"/>
        </w:rPr>
        <w:t xml:space="preserve"> </w:t>
      </w:r>
      <w:r>
        <w:rPr>
          <w:rFonts w:ascii="TimesNewRoman" w:hAnsi="TimesNewRoman"/>
        </w:rPr>
        <w:t>achieving</w:t>
      </w:r>
      <w:r w:rsidRPr="007C2A52">
        <w:rPr>
          <w:rFonts w:ascii="TimesNewRoman" w:hAnsi="TimesNewRoman"/>
        </w:rPr>
        <w:t xml:space="preserve"> a </w:t>
      </w:r>
      <w:r>
        <w:rPr>
          <w:rFonts w:ascii="TimesNewRoman" w:hAnsi="TimesNewRoman"/>
        </w:rPr>
        <w:t>training</w:t>
      </w:r>
      <w:r w:rsidRPr="007C2A52">
        <w:rPr>
          <w:rFonts w:ascii="TimesNewRoman" w:hAnsi="TimesNewRoman"/>
        </w:rPr>
        <w:t xml:space="preserve"> accuracy </w:t>
      </w:r>
      <w:r>
        <w:rPr>
          <w:rFonts w:ascii="TimesNewRoman" w:hAnsi="TimesNewRoman"/>
        </w:rPr>
        <w:t>of</w:t>
      </w:r>
      <w:r w:rsidRPr="007C2A52">
        <w:rPr>
          <w:rFonts w:ascii="TimesNewRoman" w:hAnsi="TimesNewRoman"/>
        </w:rPr>
        <w:t xml:space="preserve"> a</w:t>
      </w:r>
      <w:r>
        <w:rPr>
          <w:rFonts w:ascii="TimesNewRoman" w:hAnsi="TimesNewRoman"/>
        </w:rPr>
        <w:t>pproximately</w:t>
      </w:r>
      <w:r w:rsidRPr="007C2A52">
        <w:rPr>
          <w:rFonts w:ascii="TimesNewRoman" w:hAnsi="TimesNewRoman"/>
        </w:rPr>
        <w:t xml:space="preserve"> </w:t>
      </w:r>
      <w:r>
        <w:rPr>
          <w:rFonts w:ascii="TimesNewRoman" w:hAnsi="TimesNewRoman"/>
        </w:rPr>
        <w:t>92.2</w:t>
      </w:r>
      <w:r w:rsidRPr="007C2A52">
        <w:rPr>
          <w:rFonts w:ascii="TimesNewRoman" w:hAnsi="TimesNewRoman"/>
        </w:rPr>
        <w:t xml:space="preserve">%. </w:t>
      </w:r>
    </w:p>
    <w:p w14:paraId="093E7EC6" w14:textId="77777777" w:rsidR="00495536" w:rsidRDefault="00495536" w:rsidP="00495536">
      <w:pPr>
        <w:keepNext/>
        <w:spacing w:line="240" w:lineRule="auto"/>
        <w:ind w:firstLine="720"/>
      </w:pPr>
      <w:r>
        <w:rPr>
          <w:noProof/>
        </w:rPr>
        <mc:AlternateContent>
          <mc:Choice Requires="wps">
            <w:drawing>
              <wp:inline distT="0" distB="0" distL="0" distR="0" wp14:anchorId="1FD9E079" wp14:editId="04854313">
                <wp:extent cx="5065776" cy="1810512"/>
                <wp:effectExtent l="0" t="0" r="1905" b="5715"/>
                <wp:docPr id="410929840" name="Rectangle 410929840"/>
                <wp:cNvGraphicFramePr/>
                <a:graphic xmlns:a="http://schemas.openxmlformats.org/drawingml/2006/main">
                  <a:graphicData uri="http://schemas.microsoft.com/office/word/2010/wordprocessingShape">
                    <wps:wsp>
                      <wps:cNvSpPr/>
                      <wps:spPr>
                        <a:xfrm>
                          <a:off x="0" y="0"/>
                          <a:ext cx="5065776" cy="1810512"/>
                        </a:xfrm>
                        <a:prstGeom prst="rect">
                          <a:avLst/>
                        </a:prstGeom>
                        <a:solidFill>
                          <a:srgbClr val="FFFFFF"/>
                        </a:solidFill>
                        <a:ln>
                          <a:noFill/>
                        </a:ln>
                      </wps:spPr>
                      <wps:txbx>
                        <w:txbxContent>
                          <w:p w14:paraId="3DF57ADB" w14:textId="77777777" w:rsidR="00495536" w:rsidRDefault="00495536" w:rsidP="00495536">
                            <w:pPr>
                              <w:keepNext/>
                              <w:spacing w:after="240"/>
                              <w:jc w:val="center"/>
                              <w:textDirection w:val="btLr"/>
                            </w:pPr>
                            <w:r>
                              <w:rPr>
                                <w:noProof/>
                              </w:rPr>
                              <w:drawing>
                                <wp:inline distT="0" distB="0" distL="0" distR="0" wp14:anchorId="298E0BCE" wp14:editId="4967A1CC">
                                  <wp:extent cx="4879975" cy="1965325"/>
                                  <wp:effectExtent l="0" t="0" r="0" b="3175"/>
                                  <wp:docPr id="1696343503"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1798" name="Picture 21" descr="A screenshot of a graph&#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879975" cy="1965325"/>
                                          </a:xfrm>
                                          <a:prstGeom prst="rect">
                                            <a:avLst/>
                                          </a:prstGeom>
                                        </pic:spPr>
                                      </pic:pic>
                                    </a:graphicData>
                                  </a:graphic>
                                </wp:inline>
                              </w:drawing>
                            </w:r>
                          </w:p>
                          <w:p w14:paraId="0D76FAB4" w14:textId="77777777" w:rsidR="00495536" w:rsidRDefault="00495536" w:rsidP="00495536">
                            <w:pPr>
                              <w:keepNext/>
                              <w:spacing w:after="240"/>
                              <w:textDirection w:val="btLr"/>
                            </w:pPr>
                          </w:p>
                          <w:p w14:paraId="287C8862" w14:textId="77777777" w:rsidR="00495536" w:rsidRPr="00806724" w:rsidRDefault="00495536" w:rsidP="00495536">
                            <w:pPr>
                              <w:pStyle w:val="NormalWeb"/>
                              <w:jc w:val="center"/>
                              <w:rPr>
                                <w:sz w:val="18"/>
                                <w:szCs w:val="18"/>
                              </w:rPr>
                            </w:pPr>
                            <w:r w:rsidRPr="00806724">
                              <w:rPr>
                                <w:sz w:val="18"/>
                                <w:szCs w:val="18"/>
                              </w:rPr>
                              <w:t xml:space="preserve">Figure </w:t>
                            </w:r>
                            <w:r>
                              <w:rPr>
                                <w:sz w:val="18"/>
                                <w:szCs w:val="18"/>
                              </w:rPr>
                              <w:t>16</w:t>
                            </w:r>
                            <w:r w:rsidRPr="00806724">
                              <w:rPr>
                                <w:sz w:val="18"/>
                                <w:szCs w:val="18"/>
                              </w:rPr>
                              <w:t>: Training and Validation Accuracy and Loss for Transformer Model</w:t>
                            </w:r>
                          </w:p>
                          <w:p w14:paraId="4C88EBE5" w14:textId="77777777" w:rsidR="00495536" w:rsidRDefault="00495536" w:rsidP="00495536">
                            <w:pPr>
                              <w:pStyle w:val="Caption"/>
                            </w:pPr>
                          </w:p>
                          <w:p w14:paraId="3BCE974B" w14:textId="77777777" w:rsidR="00495536" w:rsidRDefault="00495536" w:rsidP="00495536">
                            <w:pPr>
                              <w:textDirection w:val="btLr"/>
                            </w:pPr>
                          </w:p>
                        </w:txbxContent>
                      </wps:txbx>
                      <wps:bodyPr spcFirstLastPara="1" wrap="square" lIns="91425" tIns="45700" rIns="91425" bIns="45700" anchor="t" anchorCtr="0" upright="1">
                        <a:noAutofit/>
                      </wps:bodyPr>
                    </wps:wsp>
                  </a:graphicData>
                </a:graphic>
              </wp:inline>
            </w:drawing>
          </mc:Choice>
          <mc:Fallback>
            <w:pict>
              <v:rect w14:anchorId="1FD9E079" id="Rectangle 410929840" o:spid="_x0000_s1049" style="width:398.9pt;height:1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" stroked="f">
                <v:textbox inset="2.53958mm,1.2694mm,2.53958mm,1.2694mm">
                  <w:txbxContent>
                    <w:p w14:paraId="3DF57ADB" w14:textId="77777777" w:rsidR="00495536" w:rsidRDefault="00495536" w:rsidP="00495536">
                      <w:pPr>
                        <w:keepNext/>
                        <w:spacing w:after="240"/>
                        <w:jc w:val="center"/>
                        <w:textDirection w:val="btLr"/>
                      </w:pPr>
                      <w:r>
                        <w:rPr>
                          <w:noProof/>
                        </w:rPr>
                        <w:drawing>
                          <wp:inline distT="0" distB="0" distL="0" distR="0" wp14:anchorId="298E0BCE" wp14:editId="4967A1CC">
                            <wp:extent cx="4879975" cy="1965325"/>
                            <wp:effectExtent l="0" t="0" r="0" b="3175"/>
                            <wp:docPr id="1696343503"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1798" name="Picture 21" descr="A screenshot of a graph&#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879975" cy="1965325"/>
                                    </a:xfrm>
                                    <a:prstGeom prst="rect">
                                      <a:avLst/>
                                    </a:prstGeom>
                                  </pic:spPr>
                                </pic:pic>
                              </a:graphicData>
                            </a:graphic>
                          </wp:inline>
                        </w:drawing>
                      </w:r>
                    </w:p>
                    <w:p w14:paraId="0D76FAB4" w14:textId="77777777" w:rsidR="00495536" w:rsidRDefault="00495536" w:rsidP="00495536">
                      <w:pPr>
                        <w:keepNext/>
                        <w:spacing w:after="240"/>
                        <w:textDirection w:val="btLr"/>
                      </w:pPr>
                    </w:p>
                    <w:p w14:paraId="287C8862" w14:textId="77777777" w:rsidR="00495536" w:rsidRPr="00806724" w:rsidRDefault="00495536" w:rsidP="00495536">
                      <w:pPr>
                        <w:pStyle w:val="NormalWeb"/>
                        <w:jc w:val="center"/>
                        <w:rPr>
                          <w:sz w:val="18"/>
                          <w:szCs w:val="18"/>
                        </w:rPr>
                      </w:pPr>
                      <w:r w:rsidRPr="00806724">
                        <w:rPr>
                          <w:sz w:val="18"/>
                          <w:szCs w:val="18"/>
                        </w:rPr>
                        <w:t xml:space="preserve">Figure </w:t>
                      </w:r>
                      <w:r>
                        <w:rPr>
                          <w:sz w:val="18"/>
                          <w:szCs w:val="18"/>
                        </w:rPr>
                        <w:t>16</w:t>
                      </w:r>
                      <w:r w:rsidRPr="00806724">
                        <w:rPr>
                          <w:sz w:val="18"/>
                          <w:szCs w:val="18"/>
                        </w:rPr>
                        <w:t>: Training and Validation Accuracy and Loss for Transformer Model</w:t>
                      </w:r>
                    </w:p>
                    <w:p w14:paraId="4C88EBE5" w14:textId="77777777" w:rsidR="00495536" w:rsidRDefault="00495536" w:rsidP="00495536">
                      <w:pPr>
                        <w:pStyle w:val="Caption"/>
                      </w:pPr>
                    </w:p>
                    <w:p w14:paraId="3BCE974B" w14:textId="77777777" w:rsidR="00495536" w:rsidRDefault="00495536" w:rsidP="00495536">
                      <w:pPr>
                        <w:textDirection w:val="btLr"/>
                      </w:pPr>
                    </w:p>
                  </w:txbxContent>
                </v:textbox>
                <w10:anchorlock/>
              </v:rect>
            </w:pict>
          </mc:Fallback>
        </mc:AlternateContent>
      </w:r>
    </w:p>
    <w:p w14:paraId="3D923631" w14:textId="572FC30D" w:rsidR="00495536" w:rsidRDefault="00495536" w:rsidP="00495536">
      <w:pPr>
        <w:pStyle w:val="Caption"/>
        <w:jc w:val="center"/>
      </w:pPr>
      <w:bookmarkStart w:id="245" w:name="_Toc197272731"/>
      <w:r>
        <w:t xml:space="preserve">Figure </w:t>
      </w:r>
      <w:fldSimple w:instr=" SEQ Figure \* ARABIC ">
        <w:r w:rsidR="008B7CD8">
          <w:rPr>
            <w:noProof/>
          </w:rPr>
          <w:t>23</w:t>
        </w:r>
      </w:fldSimple>
      <w:r>
        <w:t xml:space="preserve">. </w:t>
      </w:r>
      <w:r w:rsidRPr="00DF03FF">
        <w:t>Training and Validation Accuracy and Loss for Transformer Model</w:t>
      </w:r>
      <w:bookmarkEnd w:id="245"/>
    </w:p>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495536" w14:paraId="70651E36" w14:textId="77777777" w:rsidTr="0044554F">
        <w:tc>
          <w:tcPr>
            <w:tcW w:w="1726" w:type="dxa"/>
            <w:shd w:val="clear" w:color="auto" w:fill="FFF2CC" w:themeFill="accent4" w:themeFillTint="33"/>
          </w:tcPr>
          <w:p w14:paraId="2D35BB7C" w14:textId="77777777" w:rsidR="00495536" w:rsidRPr="004C1E76" w:rsidRDefault="00495536" w:rsidP="0044554F">
            <w:pPr>
              <w:spacing w:line="480" w:lineRule="auto"/>
              <w:rPr>
                <w:b/>
                <w:bCs/>
                <w:sz w:val="18"/>
                <w:szCs w:val="18"/>
              </w:rPr>
            </w:pPr>
            <w:r w:rsidRPr="004C1E76">
              <w:rPr>
                <w:b/>
                <w:bCs/>
                <w:sz w:val="18"/>
                <w:szCs w:val="18"/>
              </w:rPr>
              <w:t>Epochs</w:t>
            </w:r>
          </w:p>
        </w:tc>
        <w:tc>
          <w:tcPr>
            <w:tcW w:w="1726" w:type="dxa"/>
            <w:shd w:val="clear" w:color="auto" w:fill="FFF2CC" w:themeFill="accent4" w:themeFillTint="33"/>
          </w:tcPr>
          <w:p w14:paraId="01665B0B" w14:textId="77777777" w:rsidR="00495536" w:rsidRPr="004C1E76" w:rsidRDefault="00495536" w:rsidP="0044554F">
            <w:pPr>
              <w:spacing w:line="480" w:lineRule="auto"/>
              <w:rPr>
                <w:b/>
                <w:bCs/>
                <w:sz w:val="18"/>
                <w:szCs w:val="18"/>
              </w:rPr>
            </w:pPr>
            <w:r w:rsidRPr="004C1E76">
              <w:rPr>
                <w:b/>
                <w:bCs/>
                <w:sz w:val="18"/>
                <w:szCs w:val="18"/>
              </w:rPr>
              <w:t>Training Loss</w:t>
            </w:r>
          </w:p>
        </w:tc>
        <w:tc>
          <w:tcPr>
            <w:tcW w:w="1726" w:type="dxa"/>
            <w:shd w:val="clear" w:color="auto" w:fill="FFF2CC" w:themeFill="accent4" w:themeFillTint="33"/>
          </w:tcPr>
          <w:p w14:paraId="4EBF640D" w14:textId="77777777" w:rsidR="00495536" w:rsidRPr="004C1E76" w:rsidRDefault="00495536" w:rsidP="0044554F">
            <w:pPr>
              <w:spacing w:line="480" w:lineRule="auto"/>
              <w:rPr>
                <w:b/>
                <w:bCs/>
                <w:sz w:val="18"/>
                <w:szCs w:val="18"/>
              </w:rPr>
            </w:pPr>
            <w:r w:rsidRPr="004C1E76">
              <w:rPr>
                <w:b/>
                <w:bCs/>
                <w:sz w:val="18"/>
                <w:szCs w:val="18"/>
              </w:rPr>
              <w:t>Training Accuracy</w:t>
            </w:r>
          </w:p>
        </w:tc>
        <w:tc>
          <w:tcPr>
            <w:tcW w:w="1726" w:type="dxa"/>
            <w:shd w:val="clear" w:color="auto" w:fill="FFF2CC" w:themeFill="accent4" w:themeFillTint="33"/>
          </w:tcPr>
          <w:p w14:paraId="1F6E2343" w14:textId="77777777" w:rsidR="00495536" w:rsidRPr="004C1E76" w:rsidRDefault="00495536" w:rsidP="0044554F">
            <w:pPr>
              <w:spacing w:line="480" w:lineRule="auto"/>
              <w:rPr>
                <w:b/>
                <w:bCs/>
                <w:sz w:val="18"/>
                <w:szCs w:val="18"/>
              </w:rPr>
            </w:pPr>
            <w:r w:rsidRPr="004C1E76">
              <w:rPr>
                <w:b/>
                <w:bCs/>
                <w:sz w:val="18"/>
                <w:szCs w:val="18"/>
              </w:rPr>
              <w:t>Validation Loss</w:t>
            </w:r>
          </w:p>
        </w:tc>
        <w:tc>
          <w:tcPr>
            <w:tcW w:w="1726" w:type="dxa"/>
            <w:shd w:val="clear" w:color="auto" w:fill="FFF2CC" w:themeFill="accent4" w:themeFillTint="33"/>
          </w:tcPr>
          <w:p w14:paraId="5F4B8CCB" w14:textId="77777777" w:rsidR="00495536" w:rsidRPr="004C1E76" w:rsidRDefault="00495536" w:rsidP="0044554F">
            <w:pPr>
              <w:spacing w:line="480" w:lineRule="auto"/>
              <w:rPr>
                <w:b/>
                <w:bCs/>
                <w:sz w:val="18"/>
                <w:szCs w:val="18"/>
              </w:rPr>
            </w:pPr>
            <w:r w:rsidRPr="004C1E76">
              <w:rPr>
                <w:b/>
                <w:bCs/>
                <w:sz w:val="18"/>
                <w:szCs w:val="18"/>
              </w:rPr>
              <w:t>Validation Accuracy</w:t>
            </w:r>
          </w:p>
        </w:tc>
      </w:tr>
      <w:tr w:rsidR="00495536" w14:paraId="33329084" w14:textId="77777777" w:rsidTr="0044554F">
        <w:tc>
          <w:tcPr>
            <w:tcW w:w="1726" w:type="dxa"/>
          </w:tcPr>
          <w:p w14:paraId="7244EEFB" w14:textId="77777777" w:rsidR="00495536" w:rsidRDefault="00495536" w:rsidP="0044554F">
            <w:pPr>
              <w:spacing w:line="480" w:lineRule="auto"/>
            </w:pPr>
            <w:r>
              <w:t>30</w:t>
            </w:r>
          </w:p>
        </w:tc>
        <w:tc>
          <w:tcPr>
            <w:tcW w:w="1726" w:type="dxa"/>
          </w:tcPr>
          <w:p w14:paraId="59910CA4" w14:textId="77777777" w:rsidR="00495536" w:rsidRDefault="00495536" w:rsidP="0044554F">
            <w:pPr>
              <w:spacing w:line="480" w:lineRule="auto"/>
            </w:pPr>
            <w:r>
              <w:t>0.5320</w:t>
            </w:r>
          </w:p>
        </w:tc>
        <w:tc>
          <w:tcPr>
            <w:tcW w:w="1726" w:type="dxa"/>
          </w:tcPr>
          <w:p w14:paraId="2C9EDA5A" w14:textId="77777777" w:rsidR="00495536" w:rsidRDefault="00495536" w:rsidP="0044554F">
            <w:pPr>
              <w:spacing w:line="480" w:lineRule="auto"/>
            </w:pPr>
            <w:r>
              <w:t>0.6417</w:t>
            </w:r>
          </w:p>
        </w:tc>
        <w:tc>
          <w:tcPr>
            <w:tcW w:w="1726" w:type="dxa"/>
          </w:tcPr>
          <w:p w14:paraId="652B8250" w14:textId="77777777" w:rsidR="00495536" w:rsidRDefault="00495536" w:rsidP="0044554F">
            <w:pPr>
              <w:spacing w:line="480" w:lineRule="auto"/>
            </w:pPr>
            <w:r>
              <w:t>0.5169</w:t>
            </w:r>
          </w:p>
        </w:tc>
        <w:tc>
          <w:tcPr>
            <w:tcW w:w="1726" w:type="dxa"/>
          </w:tcPr>
          <w:p w14:paraId="51332C2D" w14:textId="77777777" w:rsidR="00495536" w:rsidRDefault="00495536" w:rsidP="0044554F">
            <w:pPr>
              <w:spacing w:line="480" w:lineRule="auto"/>
            </w:pPr>
            <w:r>
              <w:t>0.6016</w:t>
            </w:r>
          </w:p>
        </w:tc>
      </w:tr>
      <w:tr w:rsidR="00495536" w14:paraId="7221B95D" w14:textId="77777777" w:rsidTr="0044554F">
        <w:tc>
          <w:tcPr>
            <w:tcW w:w="1726" w:type="dxa"/>
          </w:tcPr>
          <w:p w14:paraId="35DEED72" w14:textId="77777777" w:rsidR="00495536" w:rsidRDefault="00495536" w:rsidP="0044554F">
            <w:pPr>
              <w:spacing w:line="480" w:lineRule="auto"/>
            </w:pPr>
            <w:r>
              <w:t>60</w:t>
            </w:r>
          </w:p>
        </w:tc>
        <w:tc>
          <w:tcPr>
            <w:tcW w:w="1726" w:type="dxa"/>
          </w:tcPr>
          <w:p w14:paraId="444811EB" w14:textId="77777777" w:rsidR="00495536" w:rsidRDefault="00495536" w:rsidP="0044554F">
            <w:pPr>
              <w:spacing w:line="480" w:lineRule="auto"/>
            </w:pPr>
            <w:r>
              <w:t>0.2138</w:t>
            </w:r>
          </w:p>
        </w:tc>
        <w:tc>
          <w:tcPr>
            <w:tcW w:w="1726" w:type="dxa"/>
          </w:tcPr>
          <w:p w14:paraId="1BE4469B" w14:textId="77777777" w:rsidR="00495536" w:rsidRDefault="00495536" w:rsidP="0044554F">
            <w:pPr>
              <w:spacing w:line="480" w:lineRule="auto"/>
            </w:pPr>
            <w:r>
              <w:t>0.9081</w:t>
            </w:r>
          </w:p>
        </w:tc>
        <w:tc>
          <w:tcPr>
            <w:tcW w:w="1726" w:type="dxa"/>
          </w:tcPr>
          <w:p w14:paraId="1F7560CF" w14:textId="77777777" w:rsidR="00495536" w:rsidRDefault="00495536" w:rsidP="0044554F">
            <w:pPr>
              <w:spacing w:line="480" w:lineRule="auto"/>
            </w:pPr>
            <w:r>
              <w:t>0.2901</w:t>
            </w:r>
          </w:p>
        </w:tc>
        <w:tc>
          <w:tcPr>
            <w:tcW w:w="1726" w:type="dxa"/>
          </w:tcPr>
          <w:p w14:paraId="750F9706" w14:textId="77777777" w:rsidR="00495536" w:rsidRDefault="00495536" w:rsidP="0044554F">
            <w:pPr>
              <w:spacing w:line="480" w:lineRule="auto"/>
            </w:pPr>
            <w:r>
              <w:t>0.8644</w:t>
            </w:r>
          </w:p>
        </w:tc>
      </w:tr>
      <w:tr w:rsidR="00495536" w14:paraId="3FA9E571" w14:textId="77777777" w:rsidTr="0044554F">
        <w:tc>
          <w:tcPr>
            <w:tcW w:w="1726" w:type="dxa"/>
          </w:tcPr>
          <w:p w14:paraId="12D10C1D" w14:textId="77777777" w:rsidR="00495536" w:rsidRDefault="00495536" w:rsidP="0044554F">
            <w:pPr>
              <w:spacing w:line="480" w:lineRule="auto"/>
            </w:pPr>
            <w:r>
              <w:t>90</w:t>
            </w:r>
          </w:p>
        </w:tc>
        <w:tc>
          <w:tcPr>
            <w:tcW w:w="1726" w:type="dxa"/>
          </w:tcPr>
          <w:p w14:paraId="78CA7A97" w14:textId="77777777" w:rsidR="00495536" w:rsidRDefault="00495536" w:rsidP="0044554F">
            <w:pPr>
              <w:spacing w:line="480" w:lineRule="auto"/>
            </w:pPr>
            <w:r>
              <w:t>0.1942</w:t>
            </w:r>
          </w:p>
        </w:tc>
        <w:tc>
          <w:tcPr>
            <w:tcW w:w="1726" w:type="dxa"/>
          </w:tcPr>
          <w:p w14:paraId="0ACDECB1" w14:textId="77777777" w:rsidR="00495536" w:rsidRDefault="00495536" w:rsidP="0044554F">
            <w:pPr>
              <w:spacing w:line="480" w:lineRule="auto"/>
            </w:pPr>
            <w:r>
              <w:t>0.9160</w:t>
            </w:r>
          </w:p>
        </w:tc>
        <w:tc>
          <w:tcPr>
            <w:tcW w:w="1726" w:type="dxa"/>
          </w:tcPr>
          <w:p w14:paraId="18FE0344" w14:textId="77777777" w:rsidR="00495536" w:rsidRDefault="00495536" w:rsidP="0044554F">
            <w:pPr>
              <w:spacing w:line="480" w:lineRule="auto"/>
            </w:pPr>
            <w:r>
              <w:t>0.2753</w:t>
            </w:r>
          </w:p>
        </w:tc>
        <w:tc>
          <w:tcPr>
            <w:tcW w:w="1726" w:type="dxa"/>
          </w:tcPr>
          <w:p w14:paraId="63D00DAF" w14:textId="77777777" w:rsidR="00495536" w:rsidRDefault="00495536" w:rsidP="0044554F">
            <w:pPr>
              <w:spacing w:line="480" w:lineRule="auto"/>
            </w:pPr>
            <w:r>
              <w:t>0.8693</w:t>
            </w:r>
          </w:p>
        </w:tc>
      </w:tr>
      <w:tr w:rsidR="00495536" w14:paraId="1CF4E222" w14:textId="77777777" w:rsidTr="0044554F">
        <w:tc>
          <w:tcPr>
            <w:tcW w:w="1726" w:type="dxa"/>
          </w:tcPr>
          <w:p w14:paraId="73D3E4FB" w14:textId="77777777" w:rsidR="00495536" w:rsidRDefault="00495536" w:rsidP="0044554F">
            <w:pPr>
              <w:spacing w:line="480" w:lineRule="auto"/>
            </w:pPr>
            <w:r>
              <w:t>120</w:t>
            </w:r>
          </w:p>
        </w:tc>
        <w:tc>
          <w:tcPr>
            <w:tcW w:w="1726" w:type="dxa"/>
          </w:tcPr>
          <w:p w14:paraId="23047595" w14:textId="77777777" w:rsidR="00495536" w:rsidRDefault="00495536" w:rsidP="0044554F">
            <w:pPr>
              <w:spacing w:line="480" w:lineRule="auto"/>
            </w:pPr>
            <w:r>
              <w:t>0.1865</w:t>
            </w:r>
          </w:p>
        </w:tc>
        <w:tc>
          <w:tcPr>
            <w:tcW w:w="1726" w:type="dxa"/>
          </w:tcPr>
          <w:p w14:paraId="7D1FAD77" w14:textId="77777777" w:rsidR="00495536" w:rsidRDefault="00495536" w:rsidP="0044554F">
            <w:pPr>
              <w:spacing w:line="480" w:lineRule="auto"/>
            </w:pPr>
            <w:r>
              <w:t>0.9202</w:t>
            </w:r>
          </w:p>
        </w:tc>
        <w:tc>
          <w:tcPr>
            <w:tcW w:w="1726" w:type="dxa"/>
          </w:tcPr>
          <w:p w14:paraId="434EB45A" w14:textId="77777777" w:rsidR="00495536" w:rsidRDefault="00495536" w:rsidP="0044554F">
            <w:pPr>
              <w:spacing w:line="480" w:lineRule="auto"/>
            </w:pPr>
            <w:r>
              <w:t>0.2754</w:t>
            </w:r>
          </w:p>
        </w:tc>
        <w:tc>
          <w:tcPr>
            <w:tcW w:w="1726" w:type="dxa"/>
          </w:tcPr>
          <w:p w14:paraId="3D69BFEE" w14:textId="77777777" w:rsidR="00495536" w:rsidRDefault="00495536" w:rsidP="0044554F">
            <w:pPr>
              <w:spacing w:line="480" w:lineRule="auto"/>
            </w:pPr>
            <w:r>
              <w:t>0.8709</w:t>
            </w:r>
          </w:p>
        </w:tc>
      </w:tr>
      <w:tr w:rsidR="00495536" w14:paraId="5615641B" w14:textId="77777777" w:rsidTr="0044554F">
        <w:tc>
          <w:tcPr>
            <w:tcW w:w="1726" w:type="dxa"/>
          </w:tcPr>
          <w:p w14:paraId="7993EF91" w14:textId="77777777" w:rsidR="00495536" w:rsidRDefault="00495536" w:rsidP="0044554F">
            <w:pPr>
              <w:spacing w:line="480" w:lineRule="auto"/>
            </w:pPr>
            <w:r>
              <w:lastRenderedPageBreak/>
              <w:t>150</w:t>
            </w:r>
          </w:p>
        </w:tc>
        <w:tc>
          <w:tcPr>
            <w:tcW w:w="1726" w:type="dxa"/>
          </w:tcPr>
          <w:p w14:paraId="3B5A76E0" w14:textId="77777777" w:rsidR="00495536" w:rsidRDefault="00495536" w:rsidP="0044554F">
            <w:pPr>
              <w:spacing w:line="480" w:lineRule="auto"/>
            </w:pPr>
            <w:r>
              <w:t>0.1837</w:t>
            </w:r>
          </w:p>
        </w:tc>
        <w:tc>
          <w:tcPr>
            <w:tcW w:w="1726" w:type="dxa"/>
          </w:tcPr>
          <w:p w14:paraId="188F4A1E" w14:textId="77777777" w:rsidR="00495536" w:rsidRDefault="00495536" w:rsidP="0044554F">
            <w:pPr>
              <w:spacing w:line="480" w:lineRule="auto"/>
            </w:pPr>
            <w:r>
              <w:t>0.9219</w:t>
            </w:r>
          </w:p>
        </w:tc>
        <w:tc>
          <w:tcPr>
            <w:tcW w:w="1726" w:type="dxa"/>
          </w:tcPr>
          <w:p w14:paraId="4C1B131A" w14:textId="77777777" w:rsidR="00495536" w:rsidRDefault="00495536" w:rsidP="0044554F">
            <w:pPr>
              <w:spacing w:line="480" w:lineRule="auto"/>
            </w:pPr>
            <w:r>
              <w:t>0.2729</w:t>
            </w:r>
          </w:p>
        </w:tc>
        <w:tc>
          <w:tcPr>
            <w:tcW w:w="1726" w:type="dxa"/>
          </w:tcPr>
          <w:p w14:paraId="45B89ABF" w14:textId="77777777" w:rsidR="00495536" w:rsidRDefault="00495536" w:rsidP="0044554F">
            <w:pPr>
              <w:keepNext/>
              <w:spacing w:line="480" w:lineRule="auto"/>
            </w:pPr>
            <w:r>
              <w:t>0.8721</w:t>
            </w:r>
          </w:p>
        </w:tc>
      </w:tr>
    </w:tbl>
    <w:p w14:paraId="0DAE4E08" w14:textId="37279EFC" w:rsidR="00495536" w:rsidRDefault="00495536" w:rsidP="00495536">
      <w:pPr>
        <w:pStyle w:val="Caption"/>
        <w:jc w:val="center"/>
      </w:pPr>
      <w:bookmarkStart w:id="246" w:name="_Toc197272742"/>
      <w:r>
        <w:t xml:space="preserve">Table </w:t>
      </w:r>
      <w:fldSimple w:instr=" SEQ Table \* ARABIC ">
        <w:r w:rsidR="00EA0C05">
          <w:rPr>
            <w:noProof/>
          </w:rPr>
          <w:t>8</w:t>
        </w:r>
      </w:fldSimple>
      <w:r>
        <w:t xml:space="preserve">. </w:t>
      </w:r>
      <w:r w:rsidRPr="001A072E">
        <w:t>Training Outputs (Transformer)</w:t>
      </w:r>
      <w:bookmarkEnd w:id="246"/>
    </w:p>
    <w:p w14:paraId="72F443CC" w14:textId="77777777" w:rsidR="00495536" w:rsidRPr="00AB433B" w:rsidRDefault="00495536" w:rsidP="00495536"/>
    <w:p w14:paraId="7F10C4FF" w14:textId="14B72299" w:rsidR="00495536" w:rsidRDefault="00495536" w:rsidP="00495536">
      <w:pPr>
        <w:pStyle w:val="Heading2"/>
      </w:pPr>
      <w:bookmarkStart w:id="247" w:name="_Toc197272703"/>
      <w:r>
        <w:t>Method Two: Transformer plus Gaze</w:t>
      </w:r>
      <w:bookmarkEnd w:id="247"/>
    </w:p>
    <w:p w14:paraId="545207A0" w14:textId="77777777" w:rsidR="00D65E94" w:rsidRDefault="00495536" w:rsidP="00D65E94">
      <w:pPr>
        <w:spacing w:line="480" w:lineRule="auto"/>
        <w:ind w:firstLine="720"/>
      </w:pPr>
      <w:r>
        <w:t>The second model is a transformer-based pointing model that incorporates gaze input and is designed for alignment detection for pointing and device location vectors. In this setup, “misaligned” vectors indicate a significant deviation from the intended location or orientation, while “well-aligned” vectors closely match the target reference. The model was trained on 362,561 vector samples and validated on an additional 103,589 samples, with half representing well-aligned and half representing misaligned vectors. Of the total data, 362,561 vectors composed the training set, and the remaining 51,794—never seen by the model—served as the testing set. The model was executed for 150 epochs, with eight workers running in parallel, using a batch size of 128 and a smaller learning rate of 0.0001. The training results are detailed in the following paragraph.</w:t>
      </w:r>
    </w:p>
    <w:p w14:paraId="79AC14C6" w14:textId="48B49F59" w:rsidR="00495536" w:rsidRDefault="00495536" w:rsidP="00D65E94">
      <w:pPr>
        <w:spacing w:line="480" w:lineRule="auto"/>
      </w:pPr>
      <w:r>
        <w:t>Method Two Training Results</w:t>
      </w:r>
    </w:p>
    <w:p w14:paraId="59A5F4DA" w14:textId="77777777" w:rsidR="00495536" w:rsidRDefault="00495536" w:rsidP="00D65E94">
      <w:pPr>
        <w:spacing w:line="480" w:lineRule="auto"/>
        <w:rPr>
          <w:rFonts w:ascii="TimesNewRoman" w:hAnsi="TimesNewRoman"/>
        </w:rPr>
      </w:pPr>
      <w:r w:rsidRPr="007C2A52">
        <w:rPr>
          <w:rFonts w:ascii="TimesNewRoman" w:hAnsi="TimesNewRoman"/>
        </w:rPr>
        <w:t xml:space="preserve">Figure </w:t>
      </w:r>
      <w:r>
        <w:rPr>
          <w:rFonts w:ascii="TimesNewRoman" w:hAnsi="TimesNewRoman"/>
        </w:rPr>
        <w:t>18</w:t>
      </w:r>
      <w:r w:rsidRPr="007C2A52">
        <w:rPr>
          <w:rFonts w:ascii="TimesNewRoman" w:hAnsi="TimesNewRoman"/>
        </w:rPr>
        <w:t xml:space="preserve"> </w:t>
      </w:r>
      <w:r>
        <w:rPr>
          <w:rFonts w:ascii="TimesNewRoman" w:hAnsi="TimesNewRoman"/>
        </w:rPr>
        <w:t>illustrate</w:t>
      </w:r>
      <w:r w:rsidRPr="007C2A52">
        <w:rPr>
          <w:rFonts w:ascii="TimesNewRoman" w:hAnsi="TimesNewRoman"/>
        </w:rPr>
        <w:t xml:space="preserve">s the training and testing accuracy and loss </w:t>
      </w:r>
      <w:r>
        <w:rPr>
          <w:rFonts w:ascii="TimesNewRoman" w:hAnsi="TimesNewRoman"/>
        </w:rPr>
        <w:t>over</w:t>
      </w:r>
      <w:r w:rsidRPr="007C2A52">
        <w:rPr>
          <w:rFonts w:ascii="TimesNewRoman" w:hAnsi="TimesNewRoman"/>
        </w:rPr>
        <w:t xml:space="preserve"> the</w:t>
      </w:r>
      <w:r>
        <w:rPr>
          <w:rFonts w:ascii="TimesNewRoman" w:hAnsi="TimesNewRoman"/>
        </w:rPr>
        <w:t xml:space="preserve"> course of</w:t>
      </w:r>
      <w:r w:rsidRPr="007C2A52">
        <w:rPr>
          <w:rFonts w:ascii="TimesNewRoman" w:hAnsi="TimesNewRoman"/>
        </w:rPr>
        <w:t xml:space="preserve"> </w:t>
      </w:r>
      <w:r>
        <w:rPr>
          <w:rFonts w:ascii="TimesNewRoman" w:hAnsi="TimesNewRoman"/>
        </w:rPr>
        <w:t>1</w:t>
      </w:r>
      <w:r w:rsidRPr="007C2A52">
        <w:rPr>
          <w:rFonts w:ascii="TimesNewRoman" w:hAnsi="TimesNewRoman"/>
        </w:rPr>
        <w:t xml:space="preserve">50 epochs. </w:t>
      </w:r>
      <w:r>
        <w:rPr>
          <w:rFonts w:ascii="TimesNewRoman" w:hAnsi="TimesNewRoman"/>
        </w:rPr>
        <w:t>The l</w:t>
      </w:r>
      <w:r w:rsidRPr="007C2A52">
        <w:rPr>
          <w:rFonts w:ascii="TimesNewRoman" w:hAnsi="TimesNewRoman"/>
        </w:rPr>
        <w:t xml:space="preserve">oss, or cost, </w:t>
      </w:r>
      <w:r>
        <w:rPr>
          <w:rFonts w:ascii="TimesNewRoman" w:hAnsi="TimesNewRoman"/>
        </w:rPr>
        <w:t>represent</w:t>
      </w:r>
      <w:r w:rsidRPr="007C2A52">
        <w:rPr>
          <w:rFonts w:ascii="TimesNewRoman" w:hAnsi="TimesNewRoman"/>
        </w:rPr>
        <w:t xml:space="preserve">s the difference </w:t>
      </w:r>
      <w:r>
        <w:rPr>
          <w:rFonts w:ascii="TimesNewRoman" w:hAnsi="TimesNewRoman"/>
        </w:rPr>
        <w:t>between</w:t>
      </w:r>
      <w:r w:rsidRPr="007C2A52">
        <w:rPr>
          <w:rFonts w:ascii="TimesNewRoman" w:hAnsi="TimesNewRoman"/>
        </w:rPr>
        <w:t xml:space="preserve"> predicted output values </w:t>
      </w:r>
      <w:r>
        <w:rPr>
          <w:rFonts w:ascii="TimesNewRoman" w:hAnsi="TimesNewRoman"/>
        </w:rPr>
        <w:t>and</w:t>
      </w:r>
      <w:r w:rsidRPr="007C2A52">
        <w:rPr>
          <w:rFonts w:ascii="TimesNewRoman" w:hAnsi="TimesNewRoman"/>
        </w:rPr>
        <w:t xml:space="preserve"> the provided correct labels</w:t>
      </w:r>
      <w:r>
        <w:rPr>
          <w:rFonts w:ascii="TimesNewRoman" w:hAnsi="TimesNewRoman"/>
        </w:rPr>
        <w:t>,</w:t>
      </w:r>
      <w:r w:rsidRPr="007C2A52">
        <w:rPr>
          <w:rFonts w:ascii="TimesNewRoman" w:hAnsi="TimesNewRoman"/>
        </w:rPr>
        <w:t xml:space="preserve"> </w:t>
      </w:r>
      <w:r>
        <w:rPr>
          <w:rFonts w:ascii="TimesNewRoman" w:hAnsi="TimesNewRoman"/>
        </w:rPr>
        <w:t>measuring</w:t>
      </w:r>
      <w:r w:rsidRPr="007C2A52">
        <w:rPr>
          <w:rFonts w:ascii="TimesNewRoman" w:hAnsi="TimesNewRoman"/>
        </w:rPr>
        <w:t xml:space="preserve"> the model</w:t>
      </w:r>
      <w:r>
        <w:rPr>
          <w:rFonts w:ascii="TimesNewRoman" w:hAnsi="TimesNewRoman"/>
        </w:rPr>
        <w:t>’s</w:t>
      </w:r>
      <w:r w:rsidRPr="007C2A52">
        <w:rPr>
          <w:rFonts w:ascii="TimesNewRoman" w:hAnsi="TimesNewRoman"/>
        </w:rPr>
        <w:t xml:space="preserve"> </w:t>
      </w:r>
      <w:r>
        <w:rPr>
          <w:rFonts w:ascii="TimesNewRoman" w:hAnsi="TimesNewRoman"/>
        </w:rPr>
        <w:t>performance</w:t>
      </w:r>
      <w:r w:rsidRPr="007C2A52">
        <w:rPr>
          <w:rFonts w:ascii="TimesNewRoman" w:hAnsi="TimesNewRoman"/>
        </w:rPr>
        <w:t xml:space="preserve">, as </w:t>
      </w:r>
      <w:r>
        <w:rPr>
          <w:rFonts w:ascii="TimesNewRoman" w:hAnsi="TimesNewRoman"/>
        </w:rPr>
        <w:t>outlin</w:t>
      </w:r>
      <w:r w:rsidRPr="007C2A52">
        <w:rPr>
          <w:rFonts w:ascii="TimesNewRoman" w:hAnsi="TimesNewRoman"/>
        </w:rPr>
        <w:t xml:space="preserve">ed in Section </w:t>
      </w:r>
      <w:r>
        <w:rPr>
          <w:rFonts w:ascii="TimesNewRoman" w:hAnsi="TimesNewRoman"/>
        </w:rPr>
        <w:t>3.6.3</w:t>
      </w:r>
      <w:r w:rsidRPr="007C2A52">
        <w:rPr>
          <w:rFonts w:ascii="TimesNewRoman" w:hAnsi="TimesNewRoman"/>
        </w:rPr>
        <w:t xml:space="preserve">. Table 4 </w:t>
      </w:r>
      <w:r>
        <w:rPr>
          <w:rFonts w:ascii="TimesNewRoman" w:hAnsi="TimesNewRoman"/>
        </w:rPr>
        <w:t>present</w:t>
      </w:r>
      <w:r w:rsidRPr="007C2A52">
        <w:rPr>
          <w:rFonts w:ascii="TimesNewRoman" w:hAnsi="TimesNewRoman"/>
        </w:rPr>
        <w:t xml:space="preserve">s the training and testing output metrics </w:t>
      </w:r>
      <w:r>
        <w:rPr>
          <w:rFonts w:ascii="TimesNewRoman" w:hAnsi="TimesNewRoman"/>
        </w:rPr>
        <w:t>for every</w:t>
      </w:r>
      <w:r w:rsidRPr="007C2A52">
        <w:rPr>
          <w:rFonts w:ascii="TimesNewRoman" w:hAnsi="TimesNewRoman"/>
        </w:rPr>
        <w:t xml:space="preserve"> </w:t>
      </w:r>
      <w:r>
        <w:rPr>
          <w:rFonts w:ascii="TimesNewRoman" w:hAnsi="TimesNewRoman"/>
        </w:rPr>
        <w:t>3</w:t>
      </w:r>
      <w:r w:rsidRPr="007C2A52">
        <w:rPr>
          <w:rFonts w:ascii="TimesNewRoman" w:hAnsi="TimesNewRoman"/>
        </w:rPr>
        <w:t xml:space="preserve">0 epochs </w:t>
      </w:r>
      <w:r>
        <w:rPr>
          <w:rFonts w:ascii="TimesNewRoman" w:hAnsi="TimesNewRoman"/>
        </w:rPr>
        <w:t>throughout</w:t>
      </w:r>
      <w:r w:rsidRPr="007C2A52">
        <w:rPr>
          <w:rFonts w:ascii="TimesNewRoman" w:hAnsi="TimesNewRoman"/>
        </w:rPr>
        <w:t xml:space="preserve"> the </w:t>
      </w:r>
      <w:r>
        <w:rPr>
          <w:rFonts w:ascii="TimesNewRoman" w:hAnsi="TimesNewRoman"/>
        </w:rPr>
        <w:t>1</w:t>
      </w:r>
      <w:r w:rsidRPr="007C2A52">
        <w:rPr>
          <w:rFonts w:ascii="TimesNewRoman" w:hAnsi="TimesNewRoman"/>
        </w:rPr>
        <w:t>50 epochs. The model converged a</w:t>
      </w:r>
      <w:r>
        <w:rPr>
          <w:rFonts w:ascii="TimesNewRoman" w:hAnsi="TimesNewRoman"/>
        </w:rPr>
        <w:t>round</w:t>
      </w:r>
      <w:r w:rsidRPr="007C2A52">
        <w:rPr>
          <w:rFonts w:ascii="TimesNewRoman" w:hAnsi="TimesNewRoman"/>
        </w:rPr>
        <w:t xml:space="preserve"> epoch </w:t>
      </w:r>
      <w:r>
        <w:rPr>
          <w:rFonts w:ascii="TimesNewRoman" w:hAnsi="TimesNewRoman"/>
        </w:rPr>
        <w:t>115,</w:t>
      </w:r>
      <w:r w:rsidRPr="007C2A52">
        <w:rPr>
          <w:rFonts w:ascii="TimesNewRoman" w:hAnsi="TimesNewRoman"/>
        </w:rPr>
        <w:t xml:space="preserve"> </w:t>
      </w:r>
      <w:r>
        <w:rPr>
          <w:rFonts w:ascii="TimesNewRoman" w:hAnsi="TimesNewRoman"/>
        </w:rPr>
        <w:t>achieving</w:t>
      </w:r>
      <w:r w:rsidRPr="007C2A52">
        <w:rPr>
          <w:rFonts w:ascii="TimesNewRoman" w:hAnsi="TimesNewRoman"/>
        </w:rPr>
        <w:t xml:space="preserve"> a </w:t>
      </w:r>
      <w:r>
        <w:rPr>
          <w:rFonts w:ascii="TimesNewRoman" w:hAnsi="TimesNewRoman"/>
        </w:rPr>
        <w:t>training</w:t>
      </w:r>
      <w:r w:rsidRPr="007C2A52">
        <w:rPr>
          <w:rFonts w:ascii="TimesNewRoman" w:hAnsi="TimesNewRoman"/>
        </w:rPr>
        <w:t xml:space="preserve"> accuracy </w:t>
      </w:r>
      <w:r>
        <w:rPr>
          <w:rFonts w:ascii="TimesNewRoman" w:hAnsi="TimesNewRoman"/>
        </w:rPr>
        <w:t>of</w:t>
      </w:r>
      <w:r w:rsidRPr="007C2A52">
        <w:rPr>
          <w:rFonts w:ascii="TimesNewRoman" w:hAnsi="TimesNewRoman"/>
        </w:rPr>
        <w:t xml:space="preserve"> a</w:t>
      </w:r>
      <w:r>
        <w:rPr>
          <w:rFonts w:ascii="TimesNewRoman" w:hAnsi="TimesNewRoman"/>
        </w:rPr>
        <w:t>pproximately</w:t>
      </w:r>
      <w:r w:rsidRPr="007C2A52">
        <w:rPr>
          <w:rFonts w:ascii="TimesNewRoman" w:hAnsi="TimesNewRoman"/>
        </w:rPr>
        <w:t xml:space="preserve"> </w:t>
      </w:r>
      <w:r>
        <w:rPr>
          <w:rFonts w:ascii="TimesNewRoman" w:hAnsi="TimesNewRoman"/>
        </w:rPr>
        <w:t>96.484</w:t>
      </w:r>
      <w:r w:rsidRPr="007C2A52">
        <w:rPr>
          <w:rFonts w:ascii="TimesNewRoman" w:hAnsi="TimesNewRoman"/>
        </w:rPr>
        <w:t>%.</w:t>
      </w:r>
    </w:p>
    <w:p w14:paraId="4EAF3206" w14:textId="77777777" w:rsidR="00495536" w:rsidRDefault="00495536" w:rsidP="00495536">
      <w:pPr>
        <w:keepNext/>
        <w:spacing w:line="480" w:lineRule="auto"/>
        <w:ind w:firstLine="720"/>
      </w:pPr>
      <w:r>
        <w:rPr>
          <w:noProof/>
        </w:rPr>
        <w:lastRenderedPageBreak/>
        <mc:AlternateContent>
          <mc:Choice Requires="wps">
            <w:drawing>
              <wp:inline distT="0" distB="0" distL="0" distR="0" wp14:anchorId="23694F7F" wp14:editId="1A1B87F1">
                <wp:extent cx="5065776" cy="2926080"/>
                <wp:effectExtent l="0" t="0" r="1905" b="0"/>
                <wp:docPr id="683734131" name="Rectangle 683734131"/>
                <wp:cNvGraphicFramePr/>
                <a:graphic xmlns:a="http://schemas.openxmlformats.org/drawingml/2006/main">
                  <a:graphicData uri="http://schemas.microsoft.com/office/word/2010/wordprocessingShape">
                    <wps:wsp>
                      <wps:cNvSpPr/>
                      <wps:spPr>
                        <a:xfrm>
                          <a:off x="0" y="0"/>
                          <a:ext cx="5065776" cy="2926080"/>
                        </a:xfrm>
                        <a:prstGeom prst="rect">
                          <a:avLst/>
                        </a:prstGeom>
                        <a:solidFill>
                          <a:srgbClr val="FFFFFF"/>
                        </a:solidFill>
                        <a:ln>
                          <a:noFill/>
                        </a:ln>
                      </wps:spPr>
                      <wps:txbx>
                        <w:txbxContent>
                          <w:p w14:paraId="4BA4CAA8" w14:textId="77777777" w:rsidR="00495536" w:rsidRDefault="00495536" w:rsidP="00495536">
                            <w:pPr>
                              <w:keepNext/>
                              <w:spacing w:after="240"/>
                              <w:jc w:val="center"/>
                              <w:textDirection w:val="btLr"/>
                            </w:pPr>
                            <w:r>
                              <w:rPr>
                                <w:noProof/>
                              </w:rPr>
                              <w:drawing>
                                <wp:inline distT="0" distB="0" distL="0" distR="0" wp14:anchorId="66569762" wp14:editId="22FA8017">
                                  <wp:extent cx="4879975" cy="1963420"/>
                                  <wp:effectExtent l="0" t="0" r="0" b="5080"/>
                                  <wp:docPr id="751229216" name="Picture 2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2739" name="Picture 22" descr="A graph of a graph&#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879975" cy="1963420"/>
                                          </a:xfrm>
                                          <a:prstGeom prst="rect">
                                            <a:avLst/>
                                          </a:prstGeom>
                                        </pic:spPr>
                                      </pic:pic>
                                    </a:graphicData>
                                  </a:graphic>
                                </wp:inline>
                              </w:drawing>
                            </w:r>
                          </w:p>
                          <w:p w14:paraId="0BFF790F" w14:textId="2FD5A667" w:rsidR="00495536" w:rsidRDefault="00495536" w:rsidP="00495536">
                            <w:pPr>
                              <w:pStyle w:val="Caption"/>
                              <w:jc w:val="center"/>
                            </w:pPr>
                            <w:bookmarkStart w:id="248" w:name="_Toc197272732"/>
                            <w:r>
                              <w:t xml:space="preserve">Figure </w:t>
                            </w:r>
                            <w:fldSimple w:instr=" SEQ Figure \* ARABIC ">
                              <w:r w:rsidR="008B7CD8">
                                <w:rPr>
                                  <w:noProof/>
                                </w:rPr>
                                <w:t>24</w:t>
                              </w:r>
                            </w:fldSimple>
                            <w:r>
                              <w:t xml:space="preserve"> </w:t>
                            </w:r>
                            <w:r w:rsidRPr="002172AC">
                              <w:t>Training and Validation Accuracy and Loss for the Transformer Model combined with Gaze direction</w:t>
                            </w:r>
                            <w:bookmarkEnd w:id="248"/>
                          </w:p>
                          <w:p w14:paraId="62D3E8BF" w14:textId="77777777" w:rsidR="00495536" w:rsidRDefault="00495536" w:rsidP="00495536">
                            <w:pPr>
                              <w:keepNext/>
                              <w:spacing w:after="240"/>
                              <w:textDirection w:val="btLr"/>
                            </w:pPr>
                          </w:p>
                          <w:p w14:paraId="7694DF58" w14:textId="77777777" w:rsidR="00495536" w:rsidRPr="00E11474" w:rsidRDefault="00495536" w:rsidP="00495536">
                            <w:pPr>
                              <w:pStyle w:val="NormalWeb"/>
                              <w:rPr>
                                <w:sz w:val="18"/>
                                <w:szCs w:val="18"/>
                              </w:rPr>
                            </w:pPr>
                            <w:r w:rsidRPr="00E11474">
                              <w:rPr>
                                <w:sz w:val="18"/>
                                <w:szCs w:val="18"/>
                              </w:rPr>
                              <w:t xml:space="preserve">Figure 18. Training and Validation Accuracy and Loss for the Transformer Model combined with Gaze direction </w:t>
                            </w:r>
                          </w:p>
                          <w:p w14:paraId="48492BC1" w14:textId="77777777" w:rsidR="00495536" w:rsidRDefault="00495536" w:rsidP="00495536">
                            <w:pPr>
                              <w:pStyle w:val="Caption"/>
                            </w:pPr>
                          </w:p>
                          <w:p w14:paraId="3A205D76" w14:textId="77777777" w:rsidR="00495536" w:rsidRDefault="00495536" w:rsidP="00495536">
                            <w:pPr>
                              <w:textDirection w:val="btLr"/>
                            </w:pPr>
                          </w:p>
                        </w:txbxContent>
                      </wps:txbx>
                      <wps:bodyPr spcFirstLastPara="1" wrap="square" lIns="91425" tIns="45700" rIns="91425" bIns="45700" anchor="t" anchorCtr="0" upright="1">
                        <a:noAutofit/>
                      </wps:bodyPr>
                    </wps:wsp>
                  </a:graphicData>
                </a:graphic>
              </wp:inline>
            </w:drawing>
          </mc:Choice>
          <mc:Fallback>
            <w:pict>
              <v:rect w14:anchorId="23694F7F" id="Rectangle 683734131" o:spid="_x0000_s1050" style="width:398.9pt;height:23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" stroked="f">
                <v:textbox inset="2.53958mm,1.2694mm,2.53958mm,1.2694mm">
                  <w:txbxContent>
                    <w:p w14:paraId="4BA4CAA8" w14:textId="77777777" w:rsidR="00495536" w:rsidRDefault="00495536" w:rsidP="00495536">
                      <w:pPr>
                        <w:keepNext/>
                        <w:spacing w:after="240"/>
                        <w:jc w:val="center"/>
                        <w:textDirection w:val="btLr"/>
                      </w:pPr>
                      <w:r>
                        <w:rPr>
                          <w:noProof/>
                        </w:rPr>
                        <w:drawing>
                          <wp:inline distT="0" distB="0" distL="0" distR="0" wp14:anchorId="66569762" wp14:editId="22FA8017">
                            <wp:extent cx="4879975" cy="1963420"/>
                            <wp:effectExtent l="0" t="0" r="0" b="5080"/>
                            <wp:docPr id="751229216" name="Picture 2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2739" name="Picture 22" descr="A graph of a graph&#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879975" cy="1963420"/>
                                    </a:xfrm>
                                    <a:prstGeom prst="rect">
                                      <a:avLst/>
                                    </a:prstGeom>
                                  </pic:spPr>
                                </pic:pic>
                              </a:graphicData>
                            </a:graphic>
                          </wp:inline>
                        </w:drawing>
                      </w:r>
                    </w:p>
                    <w:p w14:paraId="0BFF790F" w14:textId="2FD5A667" w:rsidR="00495536" w:rsidRDefault="00495536" w:rsidP="00495536">
                      <w:pPr>
                        <w:pStyle w:val="Caption"/>
                        <w:jc w:val="center"/>
                      </w:pPr>
                      <w:bookmarkStart w:id="249" w:name="_Toc197272732"/>
                      <w:r>
                        <w:t xml:space="preserve">Figure </w:t>
                      </w:r>
                      <w:fldSimple w:instr=" SEQ Figure \* ARABIC ">
                        <w:r w:rsidR="008B7CD8">
                          <w:rPr>
                            <w:noProof/>
                          </w:rPr>
                          <w:t>24</w:t>
                        </w:r>
                      </w:fldSimple>
                      <w:r>
                        <w:t xml:space="preserve"> </w:t>
                      </w:r>
                      <w:r w:rsidRPr="002172AC">
                        <w:t>Training and Validation Accuracy and Loss for the Transformer Model combined with Gaze direction</w:t>
                      </w:r>
                      <w:bookmarkEnd w:id="249"/>
                    </w:p>
                    <w:p w14:paraId="62D3E8BF" w14:textId="77777777" w:rsidR="00495536" w:rsidRDefault="00495536" w:rsidP="00495536">
                      <w:pPr>
                        <w:keepNext/>
                        <w:spacing w:after="240"/>
                        <w:textDirection w:val="btLr"/>
                      </w:pPr>
                    </w:p>
                    <w:p w14:paraId="7694DF58" w14:textId="77777777" w:rsidR="00495536" w:rsidRPr="00E11474" w:rsidRDefault="00495536" w:rsidP="00495536">
                      <w:pPr>
                        <w:pStyle w:val="NormalWeb"/>
                        <w:rPr>
                          <w:sz w:val="18"/>
                          <w:szCs w:val="18"/>
                        </w:rPr>
                      </w:pPr>
                      <w:r w:rsidRPr="00E11474">
                        <w:rPr>
                          <w:sz w:val="18"/>
                          <w:szCs w:val="18"/>
                        </w:rPr>
                        <w:t xml:space="preserve">Figure 18. Training and Validation Accuracy and Loss for the Transformer Model combined with Gaze direction </w:t>
                      </w:r>
                    </w:p>
                    <w:p w14:paraId="48492BC1" w14:textId="77777777" w:rsidR="00495536" w:rsidRDefault="00495536" w:rsidP="00495536">
                      <w:pPr>
                        <w:pStyle w:val="Caption"/>
                      </w:pPr>
                    </w:p>
                    <w:p w14:paraId="3A205D76" w14:textId="77777777" w:rsidR="00495536" w:rsidRDefault="00495536" w:rsidP="00495536">
                      <w:pPr>
                        <w:textDirection w:val="btLr"/>
                      </w:pPr>
                    </w:p>
                  </w:txbxContent>
                </v:textbox>
                <w10:anchorlock/>
              </v:rect>
            </w:pict>
          </mc:Fallback>
        </mc:AlternateContent>
      </w:r>
    </w:p>
    <w:p w14:paraId="321F006C" w14:textId="77777777" w:rsidR="00495536" w:rsidRDefault="00495536" w:rsidP="00495536">
      <w:pPr>
        <w:pStyle w:val="Caption"/>
        <w:rPr>
          <w:rFonts w:ascii="TimesNewRoman" w:hAnsi="TimesNewRoman"/>
        </w:rPr>
      </w:pPr>
    </w:p>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495536" w14:paraId="0446B92A" w14:textId="77777777" w:rsidTr="0044554F">
        <w:tc>
          <w:tcPr>
            <w:tcW w:w="1726" w:type="dxa"/>
            <w:shd w:val="clear" w:color="auto" w:fill="FFF2CC" w:themeFill="accent4" w:themeFillTint="33"/>
          </w:tcPr>
          <w:p w14:paraId="6A600CD1" w14:textId="77777777" w:rsidR="00495536" w:rsidRPr="006F23B5" w:rsidRDefault="00495536" w:rsidP="0044554F">
            <w:pPr>
              <w:spacing w:line="480" w:lineRule="auto"/>
              <w:rPr>
                <w:sz w:val="18"/>
                <w:szCs w:val="18"/>
              </w:rPr>
            </w:pPr>
            <w:r w:rsidRPr="006F23B5">
              <w:rPr>
                <w:sz w:val="18"/>
                <w:szCs w:val="18"/>
              </w:rPr>
              <w:t>Epochs</w:t>
            </w:r>
          </w:p>
        </w:tc>
        <w:tc>
          <w:tcPr>
            <w:tcW w:w="1726" w:type="dxa"/>
            <w:shd w:val="clear" w:color="auto" w:fill="FFF2CC" w:themeFill="accent4" w:themeFillTint="33"/>
          </w:tcPr>
          <w:p w14:paraId="01D8A91D" w14:textId="77777777" w:rsidR="00495536" w:rsidRPr="006F23B5" w:rsidRDefault="00495536" w:rsidP="0044554F">
            <w:pPr>
              <w:spacing w:line="480" w:lineRule="auto"/>
              <w:rPr>
                <w:sz w:val="18"/>
                <w:szCs w:val="18"/>
              </w:rPr>
            </w:pPr>
            <w:r w:rsidRPr="006F23B5">
              <w:rPr>
                <w:sz w:val="18"/>
                <w:szCs w:val="18"/>
              </w:rPr>
              <w:t>Training Loss</w:t>
            </w:r>
          </w:p>
        </w:tc>
        <w:tc>
          <w:tcPr>
            <w:tcW w:w="1726" w:type="dxa"/>
            <w:shd w:val="clear" w:color="auto" w:fill="FFF2CC" w:themeFill="accent4" w:themeFillTint="33"/>
          </w:tcPr>
          <w:p w14:paraId="6FDC6253" w14:textId="77777777" w:rsidR="00495536" w:rsidRPr="006F23B5" w:rsidRDefault="00495536" w:rsidP="0044554F">
            <w:pPr>
              <w:spacing w:line="480" w:lineRule="auto"/>
              <w:rPr>
                <w:sz w:val="18"/>
                <w:szCs w:val="18"/>
              </w:rPr>
            </w:pPr>
            <w:r w:rsidRPr="006F23B5">
              <w:rPr>
                <w:sz w:val="18"/>
                <w:szCs w:val="18"/>
              </w:rPr>
              <w:t>Training Accuracy</w:t>
            </w:r>
          </w:p>
        </w:tc>
        <w:tc>
          <w:tcPr>
            <w:tcW w:w="1726" w:type="dxa"/>
            <w:shd w:val="clear" w:color="auto" w:fill="FFF2CC" w:themeFill="accent4" w:themeFillTint="33"/>
          </w:tcPr>
          <w:p w14:paraId="74B4EB1C" w14:textId="77777777" w:rsidR="00495536" w:rsidRPr="006F23B5" w:rsidRDefault="00495536" w:rsidP="0044554F">
            <w:pPr>
              <w:spacing w:line="480" w:lineRule="auto"/>
              <w:rPr>
                <w:sz w:val="18"/>
                <w:szCs w:val="18"/>
              </w:rPr>
            </w:pPr>
            <w:r w:rsidRPr="006F23B5">
              <w:rPr>
                <w:sz w:val="18"/>
                <w:szCs w:val="18"/>
              </w:rPr>
              <w:t>Validation Loss</w:t>
            </w:r>
          </w:p>
        </w:tc>
        <w:tc>
          <w:tcPr>
            <w:tcW w:w="1726" w:type="dxa"/>
            <w:shd w:val="clear" w:color="auto" w:fill="FFF2CC" w:themeFill="accent4" w:themeFillTint="33"/>
          </w:tcPr>
          <w:p w14:paraId="5BAC83BC" w14:textId="77777777" w:rsidR="00495536" w:rsidRPr="006F23B5" w:rsidRDefault="00495536" w:rsidP="0044554F">
            <w:pPr>
              <w:spacing w:line="480" w:lineRule="auto"/>
              <w:rPr>
                <w:sz w:val="18"/>
                <w:szCs w:val="18"/>
              </w:rPr>
            </w:pPr>
            <w:r w:rsidRPr="006F23B5">
              <w:rPr>
                <w:sz w:val="18"/>
                <w:szCs w:val="18"/>
              </w:rPr>
              <w:t>Validation Accuracy</w:t>
            </w:r>
          </w:p>
        </w:tc>
      </w:tr>
      <w:tr w:rsidR="00495536" w14:paraId="4DE48A6E" w14:textId="77777777" w:rsidTr="0044554F">
        <w:tc>
          <w:tcPr>
            <w:tcW w:w="1726" w:type="dxa"/>
          </w:tcPr>
          <w:p w14:paraId="283A2905" w14:textId="77777777" w:rsidR="00495536" w:rsidRDefault="00495536" w:rsidP="0044554F">
            <w:pPr>
              <w:spacing w:line="480" w:lineRule="auto"/>
            </w:pPr>
            <w:r>
              <w:t>30</w:t>
            </w:r>
          </w:p>
        </w:tc>
        <w:tc>
          <w:tcPr>
            <w:tcW w:w="1726" w:type="dxa"/>
          </w:tcPr>
          <w:p w14:paraId="5A447776" w14:textId="77777777" w:rsidR="00495536" w:rsidRDefault="00495536" w:rsidP="0044554F">
            <w:pPr>
              <w:spacing w:line="480" w:lineRule="auto"/>
            </w:pPr>
            <w:r>
              <w:t>0.1354</w:t>
            </w:r>
          </w:p>
        </w:tc>
        <w:tc>
          <w:tcPr>
            <w:tcW w:w="1726" w:type="dxa"/>
          </w:tcPr>
          <w:p w14:paraId="0FA7D11F" w14:textId="77777777" w:rsidR="00495536" w:rsidRDefault="00495536" w:rsidP="0044554F">
            <w:pPr>
              <w:spacing w:line="480" w:lineRule="auto"/>
            </w:pPr>
            <w:r>
              <w:t>0.9513</w:t>
            </w:r>
          </w:p>
        </w:tc>
        <w:tc>
          <w:tcPr>
            <w:tcW w:w="1726" w:type="dxa"/>
          </w:tcPr>
          <w:p w14:paraId="340E5147" w14:textId="77777777" w:rsidR="00495536" w:rsidRDefault="00495536" w:rsidP="0044554F">
            <w:pPr>
              <w:spacing w:line="480" w:lineRule="auto"/>
            </w:pPr>
            <w:r>
              <w:t>0.2092</w:t>
            </w:r>
          </w:p>
        </w:tc>
        <w:tc>
          <w:tcPr>
            <w:tcW w:w="1726" w:type="dxa"/>
          </w:tcPr>
          <w:p w14:paraId="2450E16B" w14:textId="77777777" w:rsidR="00495536" w:rsidRDefault="00495536" w:rsidP="0044554F">
            <w:pPr>
              <w:spacing w:line="480" w:lineRule="auto"/>
            </w:pPr>
            <w:r>
              <w:t>0.9122</w:t>
            </w:r>
          </w:p>
        </w:tc>
      </w:tr>
      <w:tr w:rsidR="00495536" w14:paraId="7F763505" w14:textId="77777777" w:rsidTr="0044554F">
        <w:tc>
          <w:tcPr>
            <w:tcW w:w="1726" w:type="dxa"/>
          </w:tcPr>
          <w:p w14:paraId="539F7F84" w14:textId="77777777" w:rsidR="00495536" w:rsidRDefault="00495536" w:rsidP="0044554F">
            <w:pPr>
              <w:spacing w:line="480" w:lineRule="auto"/>
            </w:pPr>
            <w:r>
              <w:t>60</w:t>
            </w:r>
          </w:p>
        </w:tc>
        <w:tc>
          <w:tcPr>
            <w:tcW w:w="1726" w:type="dxa"/>
          </w:tcPr>
          <w:p w14:paraId="28EBD7D3" w14:textId="77777777" w:rsidR="00495536" w:rsidRDefault="00495536" w:rsidP="0044554F">
            <w:pPr>
              <w:spacing w:line="480" w:lineRule="auto"/>
            </w:pPr>
            <w:r>
              <w:t>0.1163</w:t>
            </w:r>
          </w:p>
        </w:tc>
        <w:tc>
          <w:tcPr>
            <w:tcW w:w="1726" w:type="dxa"/>
          </w:tcPr>
          <w:p w14:paraId="7AC39091" w14:textId="77777777" w:rsidR="00495536" w:rsidRDefault="00495536" w:rsidP="0044554F">
            <w:pPr>
              <w:spacing w:line="480" w:lineRule="auto"/>
            </w:pPr>
            <w:r>
              <w:t>0.9604</w:t>
            </w:r>
          </w:p>
        </w:tc>
        <w:tc>
          <w:tcPr>
            <w:tcW w:w="1726" w:type="dxa"/>
          </w:tcPr>
          <w:p w14:paraId="3B8DFF7D" w14:textId="77777777" w:rsidR="00495536" w:rsidRDefault="00495536" w:rsidP="0044554F">
            <w:pPr>
              <w:spacing w:line="480" w:lineRule="auto"/>
            </w:pPr>
            <w:r>
              <w:t>0.2016</w:t>
            </w:r>
          </w:p>
        </w:tc>
        <w:tc>
          <w:tcPr>
            <w:tcW w:w="1726" w:type="dxa"/>
          </w:tcPr>
          <w:p w14:paraId="518F3F24" w14:textId="77777777" w:rsidR="00495536" w:rsidRDefault="00495536" w:rsidP="0044554F">
            <w:pPr>
              <w:spacing w:line="480" w:lineRule="auto"/>
            </w:pPr>
            <w:r>
              <w:t>0.9159</w:t>
            </w:r>
          </w:p>
        </w:tc>
      </w:tr>
      <w:tr w:rsidR="00495536" w14:paraId="209AD73B" w14:textId="77777777" w:rsidTr="0044554F">
        <w:tc>
          <w:tcPr>
            <w:tcW w:w="1726" w:type="dxa"/>
          </w:tcPr>
          <w:p w14:paraId="74DD0510" w14:textId="77777777" w:rsidR="00495536" w:rsidRDefault="00495536" w:rsidP="0044554F">
            <w:pPr>
              <w:spacing w:line="480" w:lineRule="auto"/>
            </w:pPr>
            <w:r>
              <w:t>90</w:t>
            </w:r>
          </w:p>
        </w:tc>
        <w:tc>
          <w:tcPr>
            <w:tcW w:w="1726" w:type="dxa"/>
          </w:tcPr>
          <w:p w14:paraId="5E182794" w14:textId="77777777" w:rsidR="00495536" w:rsidRDefault="00495536" w:rsidP="0044554F">
            <w:pPr>
              <w:spacing w:line="480" w:lineRule="auto"/>
            </w:pPr>
            <w:r>
              <w:t>0.1096</w:t>
            </w:r>
          </w:p>
        </w:tc>
        <w:tc>
          <w:tcPr>
            <w:tcW w:w="1726" w:type="dxa"/>
          </w:tcPr>
          <w:p w14:paraId="5FB340D7" w14:textId="77777777" w:rsidR="00495536" w:rsidRDefault="00495536" w:rsidP="0044554F">
            <w:pPr>
              <w:spacing w:line="480" w:lineRule="auto"/>
            </w:pPr>
            <w:r>
              <w:t>0.9633</w:t>
            </w:r>
          </w:p>
        </w:tc>
        <w:tc>
          <w:tcPr>
            <w:tcW w:w="1726" w:type="dxa"/>
          </w:tcPr>
          <w:p w14:paraId="7ACB5D68" w14:textId="77777777" w:rsidR="00495536" w:rsidRDefault="00495536" w:rsidP="0044554F">
            <w:pPr>
              <w:spacing w:line="480" w:lineRule="auto"/>
            </w:pPr>
            <w:r>
              <w:t>0.2043</w:t>
            </w:r>
          </w:p>
        </w:tc>
        <w:tc>
          <w:tcPr>
            <w:tcW w:w="1726" w:type="dxa"/>
          </w:tcPr>
          <w:p w14:paraId="66CB4ECC" w14:textId="77777777" w:rsidR="00495536" w:rsidRDefault="00495536" w:rsidP="0044554F">
            <w:pPr>
              <w:spacing w:line="480" w:lineRule="auto"/>
            </w:pPr>
            <w:r>
              <w:t>0.9151</w:t>
            </w:r>
          </w:p>
        </w:tc>
      </w:tr>
      <w:tr w:rsidR="00495536" w14:paraId="7C5C4EEF" w14:textId="77777777" w:rsidTr="0044554F">
        <w:tc>
          <w:tcPr>
            <w:tcW w:w="1726" w:type="dxa"/>
          </w:tcPr>
          <w:p w14:paraId="6F3FB438" w14:textId="77777777" w:rsidR="00495536" w:rsidRDefault="00495536" w:rsidP="0044554F">
            <w:pPr>
              <w:spacing w:line="480" w:lineRule="auto"/>
            </w:pPr>
            <w:r>
              <w:t>120</w:t>
            </w:r>
          </w:p>
        </w:tc>
        <w:tc>
          <w:tcPr>
            <w:tcW w:w="1726" w:type="dxa"/>
          </w:tcPr>
          <w:p w14:paraId="79F1B49D" w14:textId="77777777" w:rsidR="00495536" w:rsidRDefault="00495536" w:rsidP="0044554F">
            <w:pPr>
              <w:spacing w:line="480" w:lineRule="auto"/>
            </w:pPr>
            <w:r>
              <w:t>0.1075</w:t>
            </w:r>
          </w:p>
        </w:tc>
        <w:tc>
          <w:tcPr>
            <w:tcW w:w="1726" w:type="dxa"/>
          </w:tcPr>
          <w:p w14:paraId="48AAD702" w14:textId="77777777" w:rsidR="00495536" w:rsidRDefault="00495536" w:rsidP="0044554F">
            <w:pPr>
              <w:spacing w:line="480" w:lineRule="auto"/>
            </w:pPr>
            <w:r>
              <w:t>0.9644</w:t>
            </w:r>
          </w:p>
        </w:tc>
        <w:tc>
          <w:tcPr>
            <w:tcW w:w="1726" w:type="dxa"/>
          </w:tcPr>
          <w:p w14:paraId="5D0737D3" w14:textId="77777777" w:rsidR="00495536" w:rsidRDefault="00495536" w:rsidP="0044554F">
            <w:pPr>
              <w:spacing w:line="480" w:lineRule="auto"/>
            </w:pPr>
            <w:r>
              <w:t>0.2059</w:t>
            </w:r>
          </w:p>
        </w:tc>
        <w:tc>
          <w:tcPr>
            <w:tcW w:w="1726" w:type="dxa"/>
          </w:tcPr>
          <w:p w14:paraId="78F57A28" w14:textId="77777777" w:rsidR="00495536" w:rsidRDefault="00495536" w:rsidP="0044554F">
            <w:pPr>
              <w:spacing w:line="480" w:lineRule="auto"/>
            </w:pPr>
            <w:r>
              <w:t>0.9149</w:t>
            </w:r>
          </w:p>
        </w:tc>
      </w:tr>
      <w:tr w:rsidR="00495536" w14:paraId="5C7D1160" w14:textId="77777777" w:rsidTr="0044554F">
        <w:tc>
          <w:tcPr>
            <w:tcW w:w="1726" w:type="dxa"/>
          </w:tcPr>
          <w:p w14:paraId="7C4D1125" w14:textId="77777777" w:rsidR="00495536" w:rsidRDefault="00495536" w:rsidP="0044554F">
            <w:pPr>
              <w:spacing w:line="480" w:lineRule="auto"/>
            </w:pPr>
            <w:r>
              <w:t>150</w:t>
            </w:r>
          </w:p>
        </w:tc>
        <w:tc>
          <w:tcPr>
            <w:tcW w:w="1726" w:type="dxa"/>
          </w:tcPr>
          <w:p w14:paraId="3397AF0E" w14:textId="77777777" w:rsidR="00495536" w:rsidRDefault="00495536" w:rsidP="0044554F">
            <w:pPr>
              <w:spacing w:line="480" w:lineRule="auto"/>
            </w:pPr>
            <w:r>
              <w:t>0.1071</w:t>
            </w:r>
          </w:p>
        </w:tc>
        <w:tc>
          <w:tcPr>
            <w:tcW w:w="1726" w:type="dxa"/>
          </w:tcPr>
          <w:p w14:paraId="5D23743E" w14:textId="77777777" w:rsidR="00495536" w:rsidRDefault="00495536" w:rsidP="0044554F">
            <w:pPr>
              <w:spacing w:line="480" w:lineRule="auto"/>
            </w:pPr>
            <w:r>
              <w:t>0.9648</w:t>
            </w:r>
          </w:p>
        </w:tc>
        <w:tc>
          <w:tcPr>
            <w:tcW w:w="1726" w:type="dxa"/>
          </w:tcPr>
          <w:p w14:paraId="342F454B" w14:textId="77777777" w:rsidR="00495536" w:rsidRDefault="00495536" w:rsidP="0044554F">
            <w:pPr>
              <w:spacing w:line="480" w:lineRule="auto"/>
            </w:pPr>
            <w:r>
              <w:t>0.2087</w:t>
            </w:r>
          </w:p>
        </w:tc>
        <w:tc>
          <w:tcPr>
            <w:tcW w:w="1726" w:type="dxa"/>
          </w:tcPr>
          <w:p w14:paraId="14820EC3" w14:textId="77777777" w:rsidR="00495536" w:rsidRDefault="00495536" w:rsidP="0044554F">
            <w:pPr>
              <w:keepNext/>
              <w:spacing w:line="480" w:lineRule="auto"/>
            </w:pPr>
            <w:r>
              <w:t>0.9151</w:t>
            </w:r>
          </w:p>
        </w:tc>
      </w:tr>
    </w:tbl>
    <w:p w14:paraId="4510751A" w14:textId="77777777" w:rsidR="00495536" w:rsidRPr="00C202D2" w:rsidRDefault="00495536" w:rsidP="00495536">
      <w:pPr>
        <w:pStyle w:val="Caption"/>
        <w:jc w:val="center"/>
      </w:pPr>
      <w:r>
        <w:t>Table 4 Training Outputs (Transformer + Gaze)</w:t>
      </w:r>
    </w:p>
    <w:p w14:paraId="77580BF6" w14:textId="77777777" w:rsidR="00495536" w:rsidRPr="00495536" w:rsidRDefault="00495536" w:rsidP="00495536"/>
    <w:p w14:paraId="0000017D" w14:textId="77777777" w:rsidR="00CF1CCF" w:rsidRDefault="00CF1CCF"/>
    <w:p w14:paraId="77F3513A" w14:textId="77BDEE87" w:rsidR="00495536" w:rsidRDefault="00495536" w:rsidP="00495536">
      <w:pPr>
        <w:pStyle w:val="Heading2"/>
      </w:pPr>
      <w:bookmarkStart w:id="250" w:name="_Toc197272704"/>
      <w:r>
        <w:t>Method Three: MLP</w:t>
      </w:r>
      <w:bookmarkEnd w:id="250"/>
    </w:p>
    <w:p w14:paraId="4C8026AA" w14:textId="77777777" w:rsidR="00495536" w:rsidRDefault="00495536" w:rsidP="00495536">
      <w:pPr>
        <w:spacing w:line="480" w:lineRule="auto"/>
        <w:ind w:firstLine="720"/>
      </w:pPr>
      <w:r>
        <w:t xml:space="preserve">The third model is an MLP-based pointing model, designed for vector alignment in pointing and device location tasks. In this setup, “misaligned” vectors indicate a </w:t>
      </w:r>
      <w:r>
        <w:lastRenderedPageBreak/>
        <w:t>significant deviation from the intended location or orientation, while “well-aligned” vectors closely match the target reference. The model was trained on 362,561 vector samples and validated on an additional 103,589 samples, with half representing well-aligned vectors and half representing misaligned vectors. Of the total data, 362,561 vectors composed the training set, while the remaining 51,794—never seen by the model—served as the testing set. The model was executed for 150 epochs with eight workers running in parallel, using a batch size of 128 and a smaller learning rate of 0.0001. The training results are detailed in the following paragraph.</w:t>
      </w:r>
    </w:p>
    <w:p w14:paraId="6B5826B1" w14:textId="02E71E2D" w:rsidR="00495536" w:rsidRDefault="00495536" w:rsidP="00E4104F">
      <w:pPr>
        <w:pStyle w:val="Heading3"/>
        <w:ind w:firstLine="0"/>
      </w:pPr>
      <w:bookmarkStart w:id="251" w:name="_Toc197272705"/>
      <w:r>
        <w:t>Method Three Training Results</w:t>
      </w:r>
      <w:bookmarkEnd w:id="251"/>
    </w:p>
    <w:p w14:paraId="2FD13376" w14:textId="77777777" w:rsidR="00495536" w:rsidRDefault="00495536" w:rsidP="00E4104F">
      <w:pPr>
        <w:spacing w:line="480" w:lineRule="auto"/>
        <w:rPr>
          <w:rFonts w:ascii="TimesNewRoman" w:hAnsi="TimesNewRoman"/>
        </w:rPr>
      </w:pPr>
      <w:r w:rsidRPr="007C2A52">
        <w:rPr>
          <w:rFonts w:ascii="TimesNewRoman" w:hAnsi="TimesNewRoman"/>
        </w:rPr>
        <w:t xml:space="preserve">Figure </w:t>
      </w:r>
      <w:r>
        <w:rPr>
          <w:rFonts w:ascii="TimesNewRoman" w:hAnsi="TimesNewRoman"/>
        </w:rPr>
        <w:t>12</w:t>
      </w:r>
      <w:r w:rsidRPr="007C2A52">
        <w:rPr>
          <w:rFonts w:ascii="TimesNewRoman" w:hAnsi="TimesNewRoman"/>
        </w:rPr>
        <w:t xml:space="preserve"> </w:t>
      </w:r>
      <w:r>
        <w:rPr>
          <w:rFonts w:ascii="TimesNewRoman" w:hAnsi="TimesNewRoman"/>
        </w:rPr>
        <w:t>illustrate</w:t>
      </w:r>
      <w:r w:rsidRPr="007C2A52">
        <w:rPr>
          <w:rFonts w:ascii="TimesNewRoman" w:hAnsi="TimesNewRoman"/>
        </w:rPr>
        <w:t xml:space="preserve">s the training and testing accuracy and loss </w:t>
      </w:r>
      <w:r>
        <w:rPr>
          <w:rFonts w:ascii="TimesNewRoman" w:hAnsi="TimesNewRoman"/>
        </w:rPr>
        <w:t>across</w:t>
      </w:r>
      <w:r w:rsidRPr="007C2A52">
        <w:rPr>
          <w:rFonts w:ascii="TimesNewRoman" w:hAnsi="TimesNewRoman"/>
        </w:rPr>
        <w:t xml:space="preserve"> the </w:t>
      </w:r>
      <w:r>
        <w:rPr>
          <w:rFonts w:ascii="TimesNewRoman" w:hAnsi="TimesNewRoman"/>
        </w:rPr>
        <w:t>1</w:t>
      </w:r>
      <w:r w:rsidRPr="007C2A52">
        <w:rPr>
          <w:rFonts w:ascii="TimesNewRoman" w:hAnsi="TimesNewRoman"/>
        </w:rPr>
        <w:t xml:space="preserve">50 epochs. </w:t>
      </w:r>
      <w:r>
        <w:rPr>
          <w:rFonts w:ascii="TimesNewRoman" w:hAnsi="TimesNewRoman"/>
        </w:rPr>
        <w:t>The l</w:t>
      </w:r>
      <w:r w:rsidRPr="007C2A52">
        <w:rPr>
          <w:rFonts w:ascii="TimesNewRoman" w:hAnsi="TimesNewRoman"/>
        </w:rPr>
        <w:t xml:space="preserve">oss, or cost, function </w:t>
      </w:r>
      <w:r>
        <w:rPr>
          <w:rFonts w:ascii="TimesNewRoman" w:hAnsi="TimesNewRoman"/>
        </w:rPr>
        <w:t>represent</w:t>
      </w:r>
      <w:r w:rsidRPr="007C2A52">
        <w:rPr>
          <w:rFonts w:ascii="TimesNewRoman" w:hAnsi="TimesNewRoman"/>
        </w:rPr>
        <w:t xml:space="preserve">s the difference </w:t>
      </w:r>
      <w:r>
        <w:rPr>
          <w:rFonts w:ascii="TimesNewRoman" w:hAnsi="TimesNewRoman"/>
        </w:rPr>
        <w:t>between</w:t>
      </w:r>
      <w:r w:rsidRPr="007C2A52">
        <w:rPr>
          <w:rFonts w:ascii="TimesNewRoman" w:hAnsi="TimesNewRoman"/>
        </w:rPr>
        <w:t xml:space="preserve"> predicted output values </w:t>
      </w:r>
      <w:r>
        <w:rPr>
          <w:rFonts w:ascii="TimesNewRoman" w:hAnsi="TimesNewRoman"/>
        </w:rPr>
        <w:t>and</w:t>
      </w:r>
      <w:r w:rsidRPr="007C2A52">
        <w:rPr>
          <w:rFonts w:ascii="TimesNewRoman" w:hAnsi="TimesNewRoman"/>
        </w:rPr>
        <w:t xml:space="preserve"> the provided correct labels</w:t>
      </w:r>
      <w:r>
        <w:rPr>
          <w:rFonts w:ascii="TimesNewRoman" w:hAnsi="TimesNewRoman"/>
        </w:rPr>
        <w:t>,</w:t>
      </w:r>
      <w:r w:rsidRPr="007C2A52">
        <w:rPr>
          <w:rFonts w:ascii="TimesNewRoman" w:hAnsi="TimesNewRoman"/>
        </w:rPr>
        <w:t xml:space="preserve"> </w:t>
      </w:r>
      <w:r>
        <w:rPr>
          <w:rFonts w:ascii="TimesNewRoman" w:hAnsi="TimesNewRoman"/>
        </w:rPr>
        <w:t>measuring</w:t>
      </w:r>
      <w:r w:rsidRPr="007C2A52">
        <w:rPr>
          <w:rFonts w:ascii="TimesNewRoman" w:hAnsi="TimesNewRoman"/>
        </w:rPr>
        <w:t xml:space="preserve"> the model</w:t>
      </w:r>
      <w:r>
        <w:rPr>
          <w:rFonts w:ascii="TimesNewRoman" w:hAnsi="TimesNewRoman"/>
        </w:rPr>
        <w:t>’s</w:t>
      </w:r>
      <w:r w:rsidRPr="007C2A52">
        <w:rPr>
          <w:rFonts w:ascii="TimesNewRoman" w:hAnsi="TimesNewRoman"/>
        </w:rPr>
        <w:t xml:space="preserve"> </w:t>
      </w:r>
      <w:r>
        <w:rPr>
          <w:rFonts w:ascii="TimesNewRoman" w:hAnsi="TimesNewRoman"/>
        </w:rPr>
        <w:t>performance</w:t>
      </w:r>
      <w:r w:rsidRPr="007C2A52">
        <w:rPr>
          <w:rFonts w:ascii="TimesNewRoman" w:hAnsi="TimesNewRoman"/>
        </w:rPr>
        <w:t xml:space="preserve">, as stated in Section 2.5.2. Table 4-1 </w:t>
      </w:r>
      <w:r>
        <w:rPr>
          <w:rFonts w:ascii="TimesNewRoman" w:hAnsi="TimesNewRoman"/>
        </w:rPr>
        <w:t>present</w:t>
      </w:r>
      <w:r w:rsidRPr="007C2A52">
        <w:rPr>
          <w:rFonts w:ascii="TimesNewRoman" w:hAnsi="TimesNewRoman"/>
        </w:rPr>
        <w:t xml:space="preserve">s the training and testing output metrics </w:t>
      </w:r>
      <w:r>
        <w:rPr>
          <w:rFonts w:ascii="TimesNewRoman" w:hAnsi="TimesNewRoman"/>
        </w:rPr>
        <w:t>for every</w:t>
      </w:r>
      <w:r w:rsidRPr="007C2A52">
        <w:rPr>
          <w:rFonts w:ascii="TimesNewRoman" w:hAnsi="TimesNewRoman"/>
        </w:rPr>
        <w:t xml:space="preserve"> </w:t>
      </w:r>
      <w:r>
        <w:rPr>
          <w:rFonts w:ascii="TimesNewRoman" w:hAnsi="TimesNewRoman"/>
        </w:rPr>
        <w:t>3</w:t>
      </w:r>
      <w:r w:rsidRPr="007C2A52">
        <w:rPr>
          <w:rFonts w:ascii="TimesNewRoman" w:hAnsi="TimesNewRoman"/>
        </w:rPr>
        <w:t xml:space="preserve">0 epochs </w:t>
      </w:r>
      <w:r>
        <w:rPr>
          <w:rFonts w:ascii="TimesNewRoman" w:hAnsi="TimesNewRoman"/>
        </w:rPr>
        <w:t>during</w:t>
      </w:r>
      <w:r w:rsidRPr="007C2A52">
        <w:rPr>
          <w:rFonts w:ascii="TimesNewRoman" w:hAnsi="TimesNewRoman"/>
        </w:rPr>
        <w:t xml:space="preserve"> the </w:t>
      </w:r>
      <w:r>
        <w:rPr>
          <w:rFonts w:ascii="TimesNewRoman" w:hAnsi="TimesNewRoman"/>
        </w:rPr>
        <w:t>1</w:t>
      </w:r>
      <w:r w:rsidRPr="007C2A52">
        <w:rPr>
          <w:rFonts w:ascii="TimesNewRoman" w:hAnsi="TimesNewRoman"/>
        </w:rPr>
        <w:t>50 epochs. The model converged a</w:t>
      </w:r>
      <w:r>
        <w:rPr>
          <w:rFonts w:ascii="TimesNewRoman" w:hAnsi="TimesNewRoman"/>
        </w:rPr>
        <w:t>round</w:t>
      </w:r>
      <w:r w:rsidRPr="007C2A52">
        <w:rPr>
          <w:rFonts w:ascii="TimesNewRoman" w:hAnsi="TimesNewRoman"/>
        </w:rPr>
        <w:t xml:space="preserve"> epoch </w:t>
      </w:r>
      <w:r>
        <w:rPr>
          <w:rFonts w:ascii="TimesNewRoman" w:hAnsi="TimesNewRoman"/>
        </w:rPr>
        <w:t>115,</w:t>
      </w:r>
      <w:r w:rsidRPr="007C2A52">
        <w:rPr>
          <w:rFonts w:ascii="TimesNewRoman" w:hAnsi="TimesNewRoman"/>
        </w:rPr>
        <w:t xml:space="preserve"> </w:t>
      </w:r>
      <w:r>
        <w:rPr>
          <w:rFonts w:ascii="TimesNewRoman" w:hAnsi="TimesNewRoman"/>
        </w:rPr>
        <w:t>achieving</w:t>
      </w:r>
      <w:r w:rsidRPr="007C2A52">
        <w:rPr>
          <w:rFonts w:ascii="TimesNewRoman" w:hAnsi="TimesNewRoman"/>
        </w:rPr>
        <w:t xml:space="preserve"> a testing accuracy </w:t>
      </w:r>
      <w:r>
        <w:rPr>
          <w:rFonts w:ascii="TimesNewRoman" w:hAnsi="TimesNewRoman"/>
        </w:rPr>
        <w:t>of</w:t>
      </w:r>
      <w:r w:rsidRPr="007C2A52">
        <w:rPr>
          <w:rFonts w:ascii="TimesNewRoman" w:hAnsi="TimesNewRoman"/>
        </w:rPr>
        <w:t xml:space="preserve"> a</w:t>
      </w:r>
      <w:r>
        <w:rPr>
          <w:rFonts w:ascii="TimesNewRoman" w:hAnsi="TimesNewRoman"/>
        </w:rPr>
        <w:t>pproximately</w:t>
      </w:r>
      <w:r w:rsidRPr="007C2A52">
        <w:rPr>
          <w:rFonts w:ascii="TimesNewRoman" w:hAnsi="TimesNewRoman"/>
        </w:rPr>
        <w:t xml:space="preserve"> </w:t>
      </w:r>
      <w:r>
        <w:rPr>
          <w:rFonts w:ascii="TimesNewRoman" w:hAnsi="TimesNewRoman"/>
        </w:rPr>
        <w:t>94.8</w:t>
      </w:r>
      <w:r w:rsidRPr="007C2A52">
        <w:rPr>
          <w:rFonts w:ascii="TimesNewRoman" w:hAnsi="TimesNewRoman"/>
        </w:rPr>
        <w:t>%.</w:t>
      </w:r>
    </w:p>
    <w:p w14:paraId="07B003B9" w14:textId="77777777" w:rsidR="00495536" w:rsidRDefault="00495536" w:rsidP="00495536">
      <w:pPr>
        <w:keepNext/>
        <w:ind w:left="720"/>
      </w:pPr>
      <w:r>
        <w:rPr>
          <w:noProof/>
        </w:rPr>
        <mc:AlternateContent>
          <mc:Choice Requires="wps">
            <w:drawing>
              <wp:inline distT="0" distB="0" distL="0" distR="0" wp14:anchorId="06C665B2" wp14:editId="04381351">
                <wp:extent cx="5065776" cy="1929384"/>
                <wp:effectExtent l="0" t="0" r="1905" b="1270"/>
                <wp:docPr id="1437324824" name="Rectangle 1437324824"/>
                <wp:cNvGraphicFramePr/>
                <a:graphic xmlns:a="http://schemas.openxmlformats.org/drawingml/2006/main">
                  <a:graphicData uri="http://schemas.microsoft.com/office/word/2010/wordprocessingShape">
                    <wps:wsp>
                      <wps:cNvSpPr/>
                      <wps:spPr>
                        <a:xfrm>
                          <a:off x="0" y="0"/>
                          <a:ext cx="5065776" cy="1929384"/>
                        </a:xfrm>
                        <a:prstGeom prst="rect">
                          <a:avLst/>
                        </a:prstGeom>
                        <a:solidFill>
                          <a:srgbClr val="FFFFFF"/>
                        </a:solidFill>
                        <a:ln>
                          <a:noFill/>
                        </a:ln>
                      </wps:spPr>
                      <wps:txbx>
                        <w:txbxContent>
                          <w:p w14:paraId="217F75FB" w14:textId="77777777" w:rsidR="00495536" w:rsidRDefault="00495536" w:rsidP="00495536">
                            <w:pPr>
                              <w:pStyle w:val="NormalWeb"/>
                              <w:keepNext/>
                              <w:jc w:val="center"/>
                            </w:pPr>
                            <w:r>
                              <w:rPr>
                                <w:noProof/>
                                <w:sz w:val="18"/>
                                <w:szCs w:val="18"/>
                              </w:rPr>
                              <w:drawing>
                                <wp:inline distT="0" distB="0" distL="0" distR="0" wp14:anchorId="1BA13D55" wp14:editId="13BA9503">
                                  <wp:extent cx="4879975" cy="1885950"/>
                                  <wp:effectExtent l="0" t="0" r="0" b="6350"/>
                                  <wp:docPr id="11781138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263" name="Picture 120273263"/>
                                          <pic:cNvPicPr/>
                                        </pic:nvPicPr>
                                        <pic:blipFill>
                                          <a:blip r:embed="rId54">
                                            <a:extLst>
                                              <a:ext uri="{28A0092B-C50C-407E-A947-70E740481C1C}">
                                                <a14:useLocalDpi xmlns:a14="http://schemas.microsoft.com/office/drawing/2010/main" val="0"/>
                                              </a:ext>
                                            </a:extLst>
                                          </a:blip>
                                          <a:stretch>
                                            <a:fillRect/>
                                          </a:stretch>
                                        </pic:blipFill>
                                        <pic:spPr>
                                          <a:xfrm>
                                            <a:off x="0" y="0"/>
                                            <a:ext cx="4879975" cy="1885950"/>
                                          </a:xfrm>
                                          <a:prstGeom prst="rect">
                                            <a:avLst/>
                                          </a:prstGeom>
                                        </pic:spPr>
                                      </pic:pic>
                                    </a:graphicData>
                                  </a:graphic>
                                </wp:inline>
                              </w:drawing>
                            </w:r>
                          </w:p>
                          <w:p w14:paraId="31DDF075" w14:textId="77777777" w:rsidR="00495536" w:rsidRDefault="00495536" w:rsidP="00495536">
                            <w:pPr>
                              <w:pStyle w:val="NormalWeb"/>
                              <w:jc w:val="center"/>
                              <w:rPr>
                                <w:sz w:val="18"/>
                                <w:szCs w:val="18"/>
                              </w:rPr>
                            </w:pPr>
                          </w:p>
                          <w:p w14:paraId="2A5E7CEA" w14:textId="77777777" w:rsidR="00495536" w:rsidRDefault="00495536" w:rsidP="00495536">
                            <w:pPr>
                              <w:pStyle w:val="Caption"/>
                            </w:pPr>
                          </w:p>
                          <w:p w14:paraId="05EAF0A2" w14:textId="77777777" w:rsidR="00495536" w:rsidRDefault="00495536" w:rsidP="00495536">
                            <w:pPr>
                              <w:textDirection w:val="btLr"/>
                            </w:pPr>
                          </w:p>
                        </w:txbxContent>
                      </wps:txbx>
                      <wps:bodyPr spcFirstLastPara="1" wrap="square" lIns="91425" tIns="45700" rIns="91425" bIns="45700" anchor="t" anchorCtr="0" upright="1">
                        <a:noAutofit/>
                      </wps:bodyPr>
                    </wps:wsp>
                  </a:graphicData>
                </a:graphic>
              </wp:inline>
            </w:drawing>
          </mc:Choice>
          <mc:Fallback>
            <w:pict>
              <v:rect w14:anchorId="06C665B2" id="Rectangle 1437324824" o:spid="_x0000_s1051" style="width:398.9pt;height:15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" stroked="f">
                <v:textbox inset="2.53958mm,1.2694mm,2.53958mm,1.2694mm">
                  <w:txbxContent>
                    <w:p w14:paraId="217F75FB" w14:textId="77777777" w:rsidR="00495536" w:rsidRDefault="00495536" w:rsidP="00495536">
                      <w:pPr>
                        <w:pStyle w:val="NormalWeb"/>
                        <w:keepNext/>
                        <w:jc w:val="center"/>
                      </w:pPr>
                      <w:r>
                        <w:rPr>
                          <w:noProof/>
                          <w:sz w:val="18"/>
                          <w:szCs w:val="18"/>
                        </w:rPr>
                        <w:drawing>
                          <wp:inline distT="0" distB="0" distL="0" distR="0" wp14:anchorId="1BA13D55" wp14:editId="13BA9503">
                            <wp:extent cx="4879975" cy="1885950"/>
                            <wp:effectExtent l="0" t="0" r="0" b="6350"/>
                            <wp:docPr id="11781138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263" name="Picture 120273263"/>
                                    <pic:cNvPicPr/>
                                  </pic:nvPicPr>
                                  <pic:blipFill>
                                    <a:blip r:embed="rId54">
                                      <a:extLst>
                                        <a:ext uri="{28A0092B-C50C-407E-A947-70E740481C1C}">
                                          <a14:useLocalDpi xmlns:a14="http://schemas.microsoft.com/office/drawing/2010/main" val="0"/>
                                        </a:ext>
                                      </a:extLst>
                                    </a:blip>
                                    <a:stretch>
                                      <a:fillRect/>
                                    </a:stretch>
                                  </pic:blipFill>
                                  <pic:spPr>
                                    <a:xfrm>
                                      <a:off x="0" y="0"/>
                                      <a:ext cx="4879975" cy="1885950"/>
                                    </a:xfrm>
                                    <a:prstGeom prst="rect">
                                      <a:avLst/>
                                    </a:prstGeom>
                                  </pic:spPr>
                                </pic:pic>
                              </a:graphicData>
                            </a:graphic>
                          </wp:inline>
                        </w:drawing>
                      </w:r>
                    </w:p>
                    <w:p w14:paraId="31DDF075" w14:textId="77777777" w:rsidR="00495536" w:rsidRDefault="00495536" w:rsidP="00495536">
                      <w:pPr>
                        <w:pStyle w:val="NormalWeb"/>
                        <w:jc w:val="center"/>
                        <w:rPr>
                          <w:sz w:val="18"/>
                          <w:szCs w:val="18"/>
                        </w:rPr>
                      </w:pPr>
                    </w:p>
                    <w:p w14:paraId="2A5E7CEA" w14:textId="77777777" w:rsidR="00495536" w:rsidRDefault="00495536" w:rsidP="00495536">
                      <w:pPr>
                        <w:pStyle w:val="Caption"/>
                      </w:pPr>
                    </w:p>
                    <w:p w14:paraId="05EAF0A2" w14:textId="77777777" w:rsidR="00495536" w:rsidRDefault="00495536" w:rsidP="00495536">
                      <w:pPr>
                        <w:textDirection w:val="btLr"/>
                      </w:pPr>
                    </w:p>
                  </w:txbxContent>
                </v:textbox>
                <w10:anchorlock/>
              </v:rect>
            </w:pict>
          </mc:Fallback>
        </mc:AlternateContent>
      </w:r>
    </w:p>
    <w:p w14:paraId="068B791F" w14:textId="141D7BA8" w:rsidR="00495536" w:rsidRDefault="00495536" w:rsidP="00495536">
      <w:pPr>
        <w:pStyle w:val="Caption"/>
        <w:jc w:val="center"/>
      </w:pPr>
      <w:bookmarkStart w:id="252" w:name="_Toc197272733"/>
      <w:r>
        <w:t xml:space="preserve">Figure </w:t>
      </w:r>
      <w:fldSimple w:instr=" SEQ Figure \* ARABIC ">
        <w:r w:rsidR="008B7CD8">
          <w:rPr>
            <w:noProof/>
          </w:rPr>
          <w:t>25</w:t>
        </w:r>
      </w:fldSimple>
      <w:r>
        <w:t xml:space="preserve">. </w:t>
      </w:r>
      <w:r w:rsidRPr="00E161E7">
        <w:t>Training and Validation Accuracy and Loss for MLP Model</w:t>
      </w:r>
      <w:bookmarkEnd w:id="252"/>
    </w:p>
    <w:p w14:paraId="2FB2547B" w14:textId="77777777" w:rsidR="00495536" w:rsidRDefault="00495536" w:rsidP="00495536">
      <w:pPr>
        <w:ind w:left="720"/>
      </w:pPr>
    </w:p>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495536" w14:paraId="77E2BD9A" w14:textId="77777777" w:rsidTr="0044554F">
        <w:tc>
          <w:tcPr>
            <w:tcW w:w="1726" w:type="dxa"/>
            <w:shd w:val="clear" w:color="auto" w:fill="FFF2CC" w:themeFill="accent4" w:themeFillTint="33"/>
          </w:tcPr>
          <w:p w14:paraId="675FD1B1" w14:textId="77777777" w:rsidR="00495536" w:rsidRPr="00D17700" w:rsidRDefault="00495536" w:rsidP="0044554F">
            <w:pPr>
              <w:spacing w:line="480" w:lineRule="auto"/>
              <w:rPr>
                <w:sz w:val="18"/>
                <w:szCs w:val="18"/>
              </w:rPr>
            </w:pPr>
            <w:r w:rsidRPr="00D17700">
              <w:rPr>
                <w:sz w:val="18"/>
                <w:szCs w:val="18"/>
              </w:rPr>
              <w:t>Epochs</w:t>
            </w:r>
          </w:p>
        </w:tc>
        <w:tc>
          <w:tcPr>
            <w:tcW w:w="1726" w:type="dxa"/>
            <w:shd w:val="clear" w:color="auto" w:fill="FFF2CC" w:themeFill="accent4" w:themeFillTint="33"/>
          </w:tcPr>
          <w:p w14:paraId="61FC596D" w14:textId="77777777" w:rsidR="00495536" w:rsidRPr="00D17700" w:rsidRDefault="00495536" w:rsidP="0044554F">
            <w:pPr>
              <w:spacing w:line="480" w:lineRule="auto"/>
              <w:rPr>
                <w:sz w:val="18"/>
                <w:szCs w:val="18"/>
              </w:rPr>
            </w:pPr>
            <w:r w:rsidRPr="00D17700">
              <w:rPr>
                <w:sz w:val="18"/>
                <w:szCs w:val="18"/>
              </w:rPr>
              <w:t>Training Loss</w:t>
            </w:r>
          </w:p>
        </w:tc>
        <w:tc>
          <w:tcPr>
            <w:tcW w:w="1726" w:type="dxa"/>
            <w:shd w:val="clear" w:color="auto" w:fill="FFF2CC" w:themeFill="accent4" w:themeFillTint="33"/>
          </w:tcPr>
          <w:p w14:paraId="28FF9A8B" w14:textId="77777777" w:rsidR="00495536" w:rsidRPr="00D17700" w:rsidRDefault="00495536" w:rsidP="0044554F">
            <w:pPr>
              <w:spacing w:line="480" w:lineRule="auto"/>
              <w:rPr>
                <w:sz w:val="18"/>
                <w:szCs w:val="18"/>
              </w:rPr>
            </w:pPr>
            <w:r w:rsidRPr="00D17700">
              <w:rPr>
                <w:sz w:val="18"/>
                <w:szCs w:val="18"/>
              </w:rPr>
              <w:t>Training Accuracy</w:t>
            </w:r>
          </w:p>
        </w:tc>
        <w:tc>
          <w:tcPr>
            <w:tcW w:w="1726" w:type="dxa"/>
            <w:shd w:val="clear" w:color="auto" w:fill="FFF2CC" w:themeFill="accent4" w:themeFillTint="33"/>
          </w:tcPr>
          <w:p w14:paraId="70D88835" w14:textId="77777777" w:rsidR="00495536" w:rsidRPr="00D17700" w:rsidRDefault="00495536" w:rsidP="0044554F">
            <w:pPr>
              <w:spacing w:line="480" w:lineRule="auto"/>
              <w:rPr>
                <w:sz w:val="18"/>
                <w:szCs w:val="18"/>
              </w:rPr>
            </w:pPr>
            <w:r w:rsidRPr="00D17700">
              <w:rPr>
                <w:sz w:val="18"/>
                <w:szCs w:val="18"/>
              </w:rPr>
              <w:t>Validation Loss</w:t>
            </w:r>
          </w:p>
        </w:tc>
        <w:tc>
          <w:tcPr>
            <w:tcW w:w="1726" w:type="dxa"/>
            <w:shd w:val="clear" w:color="auto" w:fill="FFF2CC" w:themeFill="accent4" w:themeFillTint="33"/>
          </w:tcPr>
          <w:p w14:paraId="3DEE3E8F" w14:textId="77777777" w:rsidR="00495536" w:rsidRPr="00D17700" w:rsidRDefault="00495536" w:rsidP="0044554F">
            <w:pPr>
              <w:spacing w:line="480" w:lineRule="auto"/>
              <w:rPr>
                <w:sz w:val="18"/>
                <w:szCs w:val="18"/>
              </w:rPr>
            </w:pPr>
            <w:r w:rsidRPr="00D17700">
              <w:rPr>
                <w:sz w:val="18"/>
                <w:szCs w:val="18"/>
              </w:rPr>
              <w:t>Validation Accuracy</w:t>
            </w:r>
          </w:p>
        </w:tc>
      </w:tr>
      <w:tr w:rsidR="00495536" w14:paraId="3DDECE59" w14:textId="77777777" w:rsidTr="0044554F">
        <w:tc>
          <w:tcPr>
            <w:tcW w:w="1726" w:type="dxa"/>
          </w:tcPr>
          <w:p w14:paraId="5090ABFD" w14:textId="77777777" w:rsidR="00495536" w:rsidRDefault="00495536" w:rsidP="0044554F">
            <w:pPr>
              <w:spacing w:line="480" w:lineRule="auto"/>
            </w:pPr>
            <w:r>
              <w:t>30</w:t>
            </w:r>
          </w:p>
        </w:tc>
        <w:tc>
          <w:tcPr>
            <w:tcW w:w="1726" w:type="dxa"/>
          </w:tcPr>
          <w:p w14:paraId="5922EA3E" w14:textId="77777777" w:rsidR="00495536" w:rsidRDefault="00495536" w:rsidP="0044554F">
            <w:pPr>
              <w:spacing w:line="480" w:lineRule="auto"/>
            </w:pPr>
            <w:r>
              <w:t>0.1508</w:t>
            </w:r>
          </w:p>
        </w:tc>
        <w:tc>
          <w:tcPr>
            <w:tcW w:w="1726" w:type="dxa"/>
          </w:tcPr>
          <w:p w14:paraId="2B81247E" w14:textId="77777777" w:rsidR="00495536" w:rsidRDefault="00495536" w:rsidP="0044554F">
            <w:pPr>
              <w:spacing w:line="480" w:lineRule="auto"/>
            </w:pPr>
            <w:r>
              <w:t>0.9402</w:t>
            </w:r>
          </w:p>
        </w:tc>
        <w:tc>
          <w:tcPr>
            <w:tcW w:w="1726" w:type="dxa"/>
          </w:tcPr>
          <w:p w14:paraId="1461B2B1" w14:textId="77777777" w:rsidR="00495536" w:rsidRDefault="00495536" w:rsidP="0044554F">
            <w:pPr>
              <w:spacing w:line="480" w:lineRule="auto"/>
            </w:pPr>
            <w:r>
              <w:t>0.2637</w:t>
            </w:r>
          </w:p>
        </w:tc>
        <w:tc>
          <w:tcPr>
            <w:tcW w:w="1726" w:type="dxa"/>
          </w:tcPr>
          <w:p w14:paraId="0310FDA1" w14:textId="77777777" w:rsidR="00495536" w:rsidRDefault="00495536" w:rsidP="0044554F">
            <w:pPr>
              <w:spacing w:line="480" w:lineRule="auto"/>
            </w:pPr>
            <w:r>
              <w:t>0.8891</w:t>
            </w:r>
          </w:p>
        </w:tc>
      </w:tr>
      <w:tr w:rsidR="00495536" w14:paraId="2E1F967C" w14:textId="77777777" w:rsidTr="0044554F">
        <w:tc>
          <w:tcPr>
            <w:tcW w:w="1726" w:type="dxa"/>
          </w:tcPr>
          <w:p w14:paraId="279F0367" w14:textId="77777777" w:rsidR="00495536" w:rsidRDefault="00495536" w:rsidP="0044554F">
            <w:pPr>
              <w:spacing w:line="480" w:lineRule="auto"/>
            </w:pPr>
            <w:r>
              <w:t>60</w:t>
            </w:r>
          </w:p>
        </w:tc>
        <w:tc>
          <w:tcPr>
            <w:tcW w:w="1726" w:type="dxa"/>
          </w:tcPr>
          <w:p w14:paraId="1A525372" w14:textId="77777777" w:rsidR="00495536" w:rsidRDefault="00495536" w:rsidP="0044554F">
            <w:pPr>
              <w:spacing w:line="480" w:lineRule="auto"/>
            </w:pPr>
            <w:r>
              <w:t>0.1491</w:t>
            </w:r>
          </w:p>
        </w:tc>
        <w:tc>
          <w:tcPr>
            <w:tcW w:w="1726" w:type="dxa"/>
          </w:tcPr>
          <w:p w14:paraId="63580BC3" w14:textId="77777777" w:rsidR="00495536" w:rsidRDefault="00495536" w:rsidP="0044554F">
            <w:pPr>
              <w:spacing w:line="480" w:lineRule="auto"/>
            </w:pPr>
            <w:r>
              <w:t>0.9426</w:t>
            </w:r>
          </w:p>
        </w:tc>
        <w:tc>
          <w:tcPr>
            <w:tcW w:w="1726" w:type="dxa"/>
          </w:tcPr>
          <w:p w14:paraId="43C81F64" w14:textId="77777777" w:rsidR="00495536" w:rsidRDefault="00495536" w:rsidP="0044554F">
            <w:pPr>
              <w:spacing w:line="480" w:lineRule="auto"/>
            </w:pPr>
            <w:r>
              <w:t>0.2725</w:t>
            </w:r>
          </w:p>
        </w:tc>
        <w:tc>
          <w:tcPr>
            <w:tcW w:w="1726" w:type="dxa"/>
          </w:tcPr>
          <w:p w14:paraId="6F691A37" w14:textId="77777777" w:rsidR="00495536" w:rsidRDefault="00495536" w:rsidP="0044554F">
            <w:pPr>
              <w:spacing w:line="480" w:lineRule="auto"/>
            </w:pPr>
            <w:r>
              <w:t>0.8879</w:t>
            </w:r>
          </w:p>
        </w:tc>
      </w:tr>
      <w:tr w:rsidR="00495536" w14:paraId="7FAEF7DA" w14:textId="77777777" w:rsidTr="0044554F">
        <w:tc>
          <w:tcPr>
            <w:tcW w:w="1726" w:type="dxa"/>
          </w:tcPr>
          <w:p w14:paraId="0CDCD91C" w14:textId="77777777" w:rsidR="00495536" w:rsidRDefault="00495536" w:rsidP="0044554F">
            <w:pPr>
              <w:spacing w:line="480" w:lineRule="auto"/>
            </w:pPr>
            <w:r>
              <w:t>90</w:t>
            </w:r>
          </w:p>
        </w:tc>
        <w:tc>
          <w:tcPr>
            <w:tcW w:w="1726" w:type="dxa"/>
          </w:tcPr>
          <w:p w14:paraId="0F81B448" w14:textId="77777777" w:rsidR="00495536" w:rsidRDefault="00495536" w:rsidP="0044554F">
            <w:pPr>
              <w:spacing w:line="480" w:lineRule="auto"/>
            </w:pPr>
            <w:r>
              <w:t>0.1466</w:t>
            </w:r>
          </w:p>
        </w:tc>
        <w:tc>
          <w:tcPr>
            <w:tcW w:w="1726" w:type="dxa"/>
          </w:tcPr>
          <w:p w14:paraId="7DEDEEF7" w14:textId="77777777" w:rsidR="00495536" w:rsidRDefault="00495536" w:rsidP="0044554F">
            <w:pPr>
              <w:spacing w:line="480" w:lineRule="auto"/>
            </w:pPr>
            <w:r>
              <w:t>0.9446</w:t>
            </w:r>
          </w:p>
        </w:tc>
        <w:tc>
          <w:tcPr>
            <w:tcW w:w="1726" w:type="dxa"/>
          </w:tcPr>
          <w:p w14:paraId="2BF57E81" w14:textId="77777777" w:rsidR="00495536" w:rsidRDefault="00495536" w:rsidP="0044554F">
            <w:pPr>
              <w:spacing w:line="480" w:lineRule="auto"/>
            </w:pPr>
            <w:r>
              <w:t>0.2726</w:t>
            </w:r>
          </w:p>
        </w:tc>
        <w:tc>
          <w:tcPr>
            <w:tcW w:w="1726" w:type="dxa"/>
          </w:tcPr>
          <w:p w14:paraId="0402EF9C" w14:textId="77777777" w:rsidR="00495536" w:rsidRDefault="00495536" w:rsidP="0044554F">
            <w:pPr>
              <w:spacing w:line="480" w:lineRule="auto"/>
            </w:pPr>
            <w:r>
              <w:t>0.8876</w:t>
            </w:r>
          </w:p>
        </w:tc>
      </w:tr>
      <w:tr w:rsidR="00495536" w14:paraId="4DBB6EDD" w14:textId="77777777" w:rsidTr="0044554F">
        <w:tc>
          <w:tcPr>
            <w:tcW w:w="1726" w:type="dxa"/>
          </w:tcPr>
          <w:p w14:paraId="766771A2" w14:textId="77777777" w:rsidR="00495536" w:rsidRDefault="00495536" w:rsidP="0044554F">
            <w:pPr>
              <w:spacing w:line="480" w:lineRule="auto"/>
            </w:pPr>
            <w:r>
              <w:t>120</w:t>
            </w:r>
          </w:p>
        </w:tc>
        <w:tc>
          <w:tcPr>
            <w:tcW w:w="1726" w:type="dxa"/>
          </w:tcPr>
          <w:p w14:paraId="797F5566" w14:textId="77777777" w:rsidR="00495536" w:rsidRDefault="00495536" w:rsidP="0044554F">
            <w:pPr>
              <w:spacing w:line="480" w:lineRule="auto"/>
            </w:pPr>
            <w:r>
              <w:t>0.1451</w:t>
            </w:r>
          </w:p>
        </w:tc>
        <w:tc>
          <w:tcPr>
            <w:tcW w:w="1726" w:type="dxa"/>
          </w:tcPr>
          <w:p w14:paraId="24FC2C82" w14:textId="77777777" w:rsidR="00495536" w:rsidRDefault="00495536" w:rsidP="0044554F">
            <w:pPr>
              <w:spacing w:line="480" w:lineRule="auto"/>
            </w:pPr>
            <w:r>
              <w:t>0.9449</w:t>
            </w:r>
          </w:p>
        </w:tc>
        <w:tc>
          <w:tcPr>
            <w:tcW w:w="1726" w:type="dxa"/>
          </w:tcPr>
          <w:p w14:paraId="794433D7" w14:textId="77777777" w:rsidR="00495536" w:rsidRDefault="00495536" w:rsidP="0044554F">
            <w:pPr>
              <w:spacing w:line="480" w:lineRule="auto"/>
            </w:pPr>
            <w:r>
              <w:t>0.2744</w:t>
            </w:r>
          </w:p>
        </w:tc>
        <w:tc>
          <w:tcPr>
            <w:tcW w:w="1726" w:type="dxa"/>
          </w:tcPr>
          <w:p w14:paraId="4885BD49" w14:textId="77777777" w:rsidR="00495536" w:rsidRDefault="00495536" w:rsidP="0044554F">
            <w:pPr>
              <w:spacing w:line="480" w:lineRule="auto"/>
            </w:pPr>
            <w:r>
              <w:t>0.8863</w:t>
            </w:r>
          </w:p>
        </w:tc>
      </w:tr>
      <w:tr w:rsidR="00495536" w14:paraId="76CDE2D5" w14:textId="77777777" w:rsidTr="0044554F">
        <w:tc>
          <w:tcPr>
            <w:tcW w:w="1726" w:type="dxa"/>
          </w:tcPr>
          <w:p w14:paraId="2A98E9DB" w14:textId="77777777" w:rsidR="00495536" w:rsidRDefault="00495536" w:rsidP="0044554F">
            <w:pPr>
              <w:spacing w:line="480" w:lineRule="auto"/>
            </w:pPr>
            <w:r>
              <w:t>150</w:t>
            </w:r>
          </w:p>
        </w:tc>
        <w:tc>
          <w:tcPr>
            <w:tcW w:w="1726" w:type="dxa"/>
          </w:tcPr>
          <w:p w14:paraId="47503AAB" w14:textId="77777777" w:rsidR="00495536" w:rsidRDefault="00495536" w:rsidP="0044554F">
            <w:pPr>
              <w:spacing w:line="480" w:lineRule="auto"/>
            </w:pPr>
            <w:r>
              <w:t>0.1453</w:t>
            </w:r>
          </w:p>
        </w:tc>
        <w:tc>
          <w:tcPr>
            <w:tcW w:w="1726" w:type="dxa"/>
          </w:tcPr>
          <w:p w14:paraId="6BE7903B" w14:textId="77777777" w:rsidR="00495536" w:rsidRDefault="00495536" w:rsidP="0044554F">
            <w:pPr>
              <w:spacing w:line="480" w:lineRule="auto"/>
            </w:pPr>
            <w:r>
              <w:t>0.9451</w:t>
            </w:r>
          </w:p>
        </w:tc>
        <w:tc>
          <w:tcPr>
            <w:tcW w:w="1726" w:type="dxa"/>
          </w:tcPr>
          <w:p w14:paraId="2D9506AB" w14:textId="77777777" w:rsidR="00495536" w:rsidRDefault="00495536" w:rsidP="0044554F">
            <w:pPr>
              <w:spacing w:line="480" w:lineRule="auto"/>
            </w:pPr>
            <w:r>
              <w:t>0.2750</w:t>
            </w:r>
          </w:p>
        </w:tc>
        <w:tc>
          <w:tcPr>
            <w:tcW w:w="1726" w:type="dxa"/>
          </w:tcPr>
          <w:p w14:paraId="492DA2DD" w14:textId="77777777" w:rsidR="00495536" w:rsidRDefault="00495536" w:rsidP="0044554F">
            <w:pPr>
              <w:keepNext/>
              <w:spacing w:line="480" w:lineRule="auto"/>
            </w:pPr>
            <w:r>
              <w:t>0.8861</w:t>
            </w:r>
          </w:p>
        </w:tc>
      </w:tr>
    </w:tbl>
    <w:p w14:paraId="5383EA75" w14:textId="47C86A36" w:rsidR="00495536" w:rsidRDefault="00495536" w:rsidP="00495536">
      <w:pPr>
        <w:pStyle w:val="Caption"/>
        <w:jc w:val="center"/>
      </w:pPr>
      <w:bookmarkStart w:id="253" w:name="_Toc197272743"/>
      <w:r>
        <w:t xml:space="preserve">Table </w:t>
      </w:r>
      <w:fldSimple w:instr=" SEQ Table \* ARABIC ">
        <w:r w:rsidR="00EA0C05">
          <w:rPr>
            <w:noProof/>
          </w:rPr>
          <w:t>9</w:t>
        </w:r>
      </w:fldSimple>
      <w:r>
        <w:t>. Training outputs (MLP Model)</w:t>
      </w:r>
      <w:bookmarkEnd w:id="253"/>
    </w:p>
    <w:p w14:paraId="0000017E" w14:textId="77777777" w:rsidR="00CF1CCF" w:rsidRDefault="00CF1CCF">
      <w:pPr>
        <w:pStyle w:val="Heading4"/>
      </w:pPr>
    </w:p>
    <w:p w14:paraId="3181AFDB" w14:textId="3628E770" w:rsidR="00495536" w:rsidRDefault="00495536" w:rsidP="00495536">
      <w:pPr>
        <w:pStyle w:val="Heading2"/>
        <w:rPr>
          <w:lang w:eastAsia="ja-JP"/>
        </w:rPr>
      </w:pPr>
      <w:bookmarkStart w:id="254" w:name="_Toc197272706"/>
      <w:r>
        <w:rPr>
          <w:lang w:eastAsia="ja-JP"/>
        </w:rPr>
        <w:t>Method Four: MPL plus Gaze Direction</w:t>
      </w:r>
      <w:bookmarkEnd w:id="254"/>
    </w:p>
    <w:p w14:paraId="57443C86" w14:textId="77777777" w:rsidR="00495536" w:rsidRDefault="00495536" w:rsidP="00495536">
      <w:pPr>
        <w:spacing w:line="480" w:lineRule="auto"/>
        <w:ind w:firstLine="720"/>
      </w:pPr>
      <w:r>
        <w:t>The fourth model is an MLP-based pointing model combined with gaze input, designed for vector alignment in pointing and device location tasks. In this setup, “misaligned” vectors indicate a significant deviation from the intended location or orientation, while “well-aligned” vectors closely match the target reference. The model was trained on 362,561 vector samples and validated on an additional 103,589 samples, with half representing well-aligned vectors and half representing misaligned vectors. Of the total data, 362,561 vectors composed the training set, while the remaining 51,794—never seen by the model—served as the testing set. The model was executed for 150 epochs with eight workers running in parallel, using a batch size of 128 and a smaller learning rate of 0.0001. The training results are detailed in the following paragraph.</w:t>
      </w:r>
    </w:p>
    <w:p w14:paraId="6FD2C3F5" w14:textId="252ACD49" w:rsidR="00495536" w:rsidRDefault="00495536" w:rsidP="00E84294">
      <w:pPr>
        <w:pStyle w:val="Heading3"/>
        <w:ind w:firstLine="0"/>
      </w:pPr>
      <w:bookmarkStart w:id="255" w:name="_Toc197272707"/>
      <w:r>
        <w:lastRenderedPageBreak/>
        <w:t>Method Four Training Results</w:t>
      </w:r>
      <w:bookmarkEnd w:id="255"/>
    </w:p>
    <w:p w14:paraId="03B481B2" w14:textId="77777777" w:rsidR="00495536" w:rsidRDefault="00495536" w:rsidP="00E84294">
      <w:pPr>
        <w:spacing w:line="480" w:lineRule="auto"/>
        <w:rPr>
          <w:rFonts w:ascii="TimesNewRoman" w:hAnsi="TimesNewRoman"/>
        </w:rPr>
      </w:pPr>
      <w:r w:rsidRPr="007C2A52">
        <w:rPr>
          <w:rFonts w:ascii="TimesNewRoman" w:hAnsi="TimesNewRoman"/>
        </w:rPr>
        <w:t xml:space="preserve">Figure </w:t>
      </w:r>
      <w:r>
        <w:rPr>
          <w:rFonts w:ascii="TimesNewRoman" w:hAnsi="TimesNewRoman"/>
        </w:rPr>
        <w:t>12</w:t>
      </w:r>
      <w:r w:rsidRPr="007C2A52">
        <w:rPr>
          <w:rFonts w:ascii="TimesNewRoman" w:hAnsi="TimesNewRoman"/>
        </w:rPr>
        <w:t xml:space="preserve"> </w:t>
      </w:r>
      <w:r>
        <w:rPr>
          <w:rFonts w:ascii="TimesNewRoman" w:hAnsi="TimesNewRoman"/>
        </w:rPr>
        <w:t>illustrate</w:t>
      </w:r>
      <w:r w:rsidRPr="007C2A52">
        <w:rPr>
          <w:rFonts w:ascii="TimesNewRoman" w:hAnsi="TimesNewRoman"/>
        </w:rPr>
        <w:t xml:space="preserve">s the training and testing accuracy and loss </w:t>
      </w:r>
      <w:r>
        <w:rPr>
          <w:rFonts w:ascii="TimesNewRoman" w:hAnsi="TimesNewRoman"/>
        </w:rPr>
        <w:t>across</w:t>
      </w:r>
      <w:r w:rsidRPr="007C2A52">
        <w:rPr>
          <w:rFonts w:ascii="TimesNewRoman" w:hAnsi="TimesNewRoman"/>
        </w:rPr>
        <w:t xml:space="preserve"> the </w:t>
      </w:r>
      <w:r>
        <w:rPr>
          <w:rFonts w:ascii="TimesNewRoman" w:hAnsi="TimesNewRoman"/>
        </w:rPr>
        <w:t>1</w:t>
      </w:r>
      <w:r w:rsidRPr="007C2A52">
        <w:rPr>
          <w:rFonts w:ascii="TimesNewRoman" w:hAnsi="TimesNewRoman"/>
        </w:rPr>
        <w:t xml:space="preserve">50 epochs. </w:t>
      </w:r>
      <w:r>
        <w:rPr>
          <w:rFonts w:ascii="TimesNewRoman" w:hAnsi="TimesNewRoman"/>
        </w:rPr>
        <w:t>The l</w:t>
      </w:r>
      <w:r w:rsidRPr="007C2A52">
        <w:rPr>
          <w:rFonts w:ascii="TimesNewRoman" w:hAnsi="TimesNewRoman"/>
        </w:rPr>
        <w:t xml:space="preserve">oss, or cost, </w:t>
      </w:r>
      <w:r>
        <w:rPr>
          <w:rFonts w:ascii="TimesNewRoman" w:hAnsi="TimesNewRoman"/>
        </w:rPr>
        <w:t>represent</w:t>
      </w:r>
      <w:r w:rsidRPr="007C2A52">
        <w:rPr>
          <w:rFonts w:ascii="TimesNewRoman" w:hAnsi="TimesNewRoman"/>
        </w:rPr>
        <w:t xml:space="preserve">s the difference </w:t>
      </w:r>
      <w:r>
        <w:rPr>
          <w:rFonts w:ascii="TimesNewRoman" w:hAnsi="TimesNewRoman"/>
        </w:rPr>
        <w:t>between</w:t>
      </w:r>
      <w:r w:rsidRPr="007C2A52">
        <w:rPr>
          <w:rFonts w:ascii="TimesNewRoman" w:hAnsi="TimesNewRoman"/>
        </w:rPr>
        <w:t xml:space="preserve"> predicted output values </w:t>
      </w:r>
      <w:r>
        <w:rPr>
          <w:rFonts w:ascii="TimesNewRoman" w:hAnsi="TimesNewRoman"/>
        </w:rPr>
        <w:t>and</w:t>
      </w:r>
      <w:r w:rsidRPr="007C2A52">
        <w:rPr>
          <w:rFonts w:ascii="TimesNewRoman" w:hAnsi="TimesNewRoman"/>
        </w:rPr>
        <w:t xml:space="preserve"> the provided correct labels</w:t>
      </w:r>
      <w:r>
        <w:rPr>
          <w:rFonts w:ascii="TimesNewRoman" w:hAnsi="TimesNewRoman"/>
        </w:rPr>
        <w:t>,</w:t>
      </w:r>
      <w:r w:rsidRPr="007C2A52">
        <w:rPr>
          <w:rFonts w:ascii="TimesNewRoman" w:hAnsi="TimesNewRoman"/>
        </w:rPr>
        <w:t xml:space="preserve"> </w:t>
      </w:r>
      <w:r>
        <w:rPr>
          <w:rFonts w:ascii="TimesNewRoman" w:hAnsi="TimesNewRoman"/>
        </w:rPr>
        <w:t>measuring</w:t>
      </w:r>
      <w:r w:rsidRPr="007C2A52">
        <w:rPr>
          <w:rFonts w:ascii="TimesNewRoman" w:hAnsi="TimesNewRoman"/>
        </w:rPr>
        <w:t xml:space="preserve"> the model</w:t>
      </w:r>
      <w:r>
        <w:rPr>
          <w:rFonts w:ascii="TimesNewRoman" w:hAnsi="TimesNewRoman"/>
        </w:rPr>
        <w:t>’s</w:t>
      </w:r>
      <w:r w:rsidRPr="007C2A52">
        <w:rPr>
          <w:rFonts w:ascii="TimesNewRoman" w:hAnsi="TimesNewRoman"/>
        </w:rPr>
        <w:t xml:space="preserve"> </w:t>
      </w:r>
      <w:r>
        <w:rPr>
          <w:rFonts w:ascii="TimesNewRoman" w:hAnsi="TimesNewRoman"/>
        </w:rPr>
        <w:t>performance</w:t>
      </w:r>
      <w:r w:rsidRPr="007C2A52">
        <w:rPr>
          <w:rFonts w:ascii="TimesNewRoman" w:hAnsi="TimesNewRoman"/>
        </w:rPr>
        <w:t xml:space="preserve">, as stated in Section 2.5.2. Table 4-1 </w:t>
      </w:r>
      <w:r>
        <w:rPr>
          <w:rFonts w:ascii="TimesNewRoman" w:hAnsi="TimesNewRoman"/>
        </w:rPr>
        <w:t>present</w:t>
      </w:r>
      <w:r w:rsidRPr="007C2A52">
        <w:rPr>
          <w:rFonts w:ascii="TimesNewRoman" w:hAnsi="TimesNewRoman"/>
        </w:rPr>
        <w:t xml:space="preserve">s the training and testing output metrics </w:t>
      </w:r>
      <w:r>
        <w:rPr>
          <w:rFonts w:ascii="TimesNewRoman" w:hAnsi="TimesNewRoman"/>
        </w:rPr>
        <w:t>for every</w:t>
      </w:r>
      <w:r w:rsidRPr="007C2A52">
        <w:rPr>
          <w:rFonts w:ascii="TimesNewRoman" w:hAnsi="TimesNewRoman"/>
        </w:rPr>
        <w:t xml:space="preserve"> </w:t>
      </w:r>
      <w:r>
        <w:rPr>
          <w:rFonts w:ascii="TimesNewRoman" w:hAnsi="TimesNewRoman"/>
        </w:rPr>
        <w:t>3</w:t>
      </w:r>
      <w:r w:rsidRPr="007C2A52">
        <w:rPr>
          <w:rFonts w:ascii="TimesNewRoman" w:hAnsi="TimesNewRoman"/>
        </w:rPr>
        <w:t xml:space="preserve">0 epochs </w:t>
      </w:r>
      <w:r>
        <w:rPr>
          <w:rFonts w:ascii="TimesNewRoman" w:hAnsi="TimesNewRoman"/>
        </w:rPr>
        <w:t>during</w:t>
      </w:r>
      <w:r w:rsidRPr="007C2A52">
        <w:rPr>
          <w:rFonts w:ascii="TimesNewRoman" w:hAnsi="TimesNewRoman"/>
        </w:rPr>
        <w:t xml:space="preserve"> the </w:t>
      </w:r>
      <w:r>
        <w:rPr>
          <w:rFonts w:ascii="TimesNewRoman" w:hAnsi="TimesNewRoman"/>
        </w:rPr>
        <w:t>1</w:t>
      </w:r>
      <w:r w:rsidRPr="007C2A52">
        <w:rPr>
          <w:rFonts w:ascii="TimesNewRoman" w:hAnsi="TimesNewRoman"/>
        </w:rPr>
        <w:t>50 epochs. The model converged a</w:t>
      </w:r>
      <w:r>
        <w:rPr>
          <w:rFonts w:ascii="TimesNewRoman" w:hAnsi="TimesNewRoman"/>
        </w:rPr>
        <w:t>round</w:t>
      </w:r>
      <w:r w:rsidRPr="007C2A52">
        <w:rPr>
          <w:rFonts w:ascii="TimesNewRoman" w:hAnsi="TimesNewRoman"/>
        </w:rPr>
        <w:t xml:space="preserve"> epoch </w:t>
      </w:r>
      <w:r>
        <w:rPr>
          <w:rFonts w:ascii="TimesNewRoman" w:hAnsi="TimesNewRoman"/>
        </w:rPr>
        <w:t>115,</w:t>
      </w:r>
      <w:r w:rsidRPr="007C2A52">
        <w:rPr>
          <w:rFonts w:ascii="TimesNewRoman" w:hAnsi="TimesNewRoman"/>
        </w:rPr>
        <w:t xml:space="preserve"> </w:t>
      </w:r>
      <w:r>
        <w:rPr>
          <w:rFonts w:ascii="TimesNewRoman" w:hAnsi="TimesNewRoman"/>
        </w:rPr>
        <w:t>achieving</w:t>
      </w:r>
      <w:r w:rsidRPr="007C2A52">
        <w:rPr>
          <w:rFonts w:ascii="TimesNewRoman" w:hAnsi="TimesNewRoman"/>
        </w:rPr>
        <w:t xml:space="preserve"> a testing accuracy </w:t>
      </w:r>
      <w:r>
        <w:rPr>
          <w:rFonts w:ascii="TimesNewRoman" w:hAnsi="TimesNewRoman"/>
        </w:rPr>
        <w:t>of</w:t>
      </w:r>
      <w:r w:rsidRPr="007C2A52">
        <w:rPr>
          <w:rFonts w:ascii="TimesNewRoman" w:hAnsi="TimesNewRoman"/>
        </w:rPr>
        <w:t xml:space="preserve"> a</w:t>
      </w:r>
      <w:r>
        <w:rPr>
          <w:rFonts w:ascii="TimesNewRoman" w:hAnsi="TimesNewRoman"/>
        </w:rPr>
        <w:t>pproximately</w:t>
      </w:r>
      <w:r w:rsidRPr="007C2A52">
        <w:rPr>
          <w:rFonts w:ascii="TimesNewRoman" w:hAnsi="TimesNewRoman"/>
        </w:rPr>
        <w:t xml:space="preserve"> </w:t>
      </w:r>
      <w:r>
        <w:rPr>
          <w:rFonts w:ascii="TimesNewRoman" w:hAnsi="TimesNewRoman"/>
        </w:rPr>
        <w:t>94.51</w:t>
      </w:r>
      <w:r w:rsidRPr="007C2A52">
        <w:rPr>
          <w:rFonts w:ascii="TimesNewRoman" w:hAnsi="TimesNewRoman"/>
        </w:rPr>
        <w:t>%.</w:t>
      </w:r>
    </w:p>
    <w:p w14:paraId="3EE04E86" w14:textId="77777777" w:rsidR="00495536" w:rsidRDefault="00495536" w:rsidP="00495536">
      <w:pPr>
        <w:keepNext/>
        <w:ind w:left="720"/>
      </w:pPr>
      <w:r>
        <w:rPr>
          <w:noProof/>
        </w:rPr>
        <mc:AlternateContent>
          <mc:Choice Requires="wps">
            <w:drawing>
              <wp:inline distT="0" distB="0" distL="0" distR="0" wp14:anchorId="1FADF1C6" wp14:editId="6F20F9BD">
                <wp:extent cx="5065776" cy="1920240"/>
                <wp:effectExtent l="0" t="0" r="1905" b="0"/>
                <wp:docPr id="2146170711" name="Rectangle 2146170711"/>
                <wp:cNvGraphicFramePr/>
                <a:graphic xmlns:a="http://schemas.openxmlformats.org/drawingml/2006/main">
                  <a:graphicData uri="http://schemas.microsoft.com/office/word/2010/wordprocessingShape">
                    <wps:wsp>
                      <wps:cNvSpPr/>
                      <wps:spPr>
                        <a:xfrm>
                          <a:off x="0" y="0"/>
                          <a:ext cx="5065776" cy="1920240"/>
                        </a:xfrm>
                        <a:prstGeom prst="rect">
                          <a:avLst/>
                        </a:prstGeom>
                        <a:solidFill>
                          <a:srgbClr val="FFFFFF"/>
                        </a:solidFill>
                        <a:ln>
                          <a:noFill/>
                        </a:ln>
                      </wps:spPr>
                      <wps:txbx>
                        <w:txbxContent>
                          <w:p w14:paraId="1E98BC9E" w14:textId="77777777" w:rsidR="00495536" w:rsidRDefault="00495536" w:rsidP="00495536">
                            <w:pPr>
                              <w:keepNext/>
                              <w:spacing w:after="240"/>
                              <w:jc w:val="center"/>
                              <w:textDirection w:val="btLr"/>
                            </w:pPr>
                            <w:r>
                              <w:rPr>
                                <w:noProof/>
                              </w:rPr>
                              <w:drawing>
                                <wp:inline distT="0" distB="0" distL="0" distR="0" wp14:anchorId="7E20C2AD" wp14:editId="49D9543E">
                                  <wp:extent cx="4879975" cy="1897380"/>
                                  <wp:effectExtent l="0" t="0" r="0" b="0"/>
                                  <wp:docPr id="1392605392" name="Picture 2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338" name="Picture 25" descr="A screenshot of a graph&#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879975" cy="1897380"/>
                                          </a:xfrm>
                                          <a:prstGeom prst="rect">
                                            <a:avLst/>
                                          </a:prstGeom>
                                        </pic:spPr>
                                      </pic:pic>
                                    </a:graphicData>
                                  </a:graphic>
                                </wp:inline>
                              </w:drawing>
                            </w:r>
                          </w:p>
                          <w:p w14:paraId="6488B364" w14:textId="77777777" w:rsidR="00495536" w:rsidRDefault="00495536" w:rsidP="00495536">
                            <w:pPr>
                              <w:keepNext/>
                              <w:spacing w:after="240"/>
                              <w:jc w:val="center"/>
                              <w:textDirection w:val="btLr"/>
                            </w:pPr>
                          </w:p>
                          <w:p w14:paraId="6B56F3CB" w14:textId="77777777" w:rsidR="00495536" w:rsidRDefault="00495536" w:rsidP="00495536">
                            <w:pPr>
                              <w:pStyle w:val="Caption"/>
                            </w:pPr>
                          </w:p>
                          <w:p w14:paraId="01D3A53E" w14:textId="77777777" w:rsidR="00495536" w:rsidRDefault="00495536" w:rsidP="00495536">
                            <w:pPr>
                              <w:textDirection w:val="btLr"/>
                            </w:pPr>
                          </w:p>
                        </w:txbxContent>
                      </wps:txbx>
                      <wps:bodyPr spcFirstLastPara="1" wrap="square" lIns="91425" tIns="45700" rIns="91425" bIns="45700" anchor="t" anchorCtr="0" upright="1">
                        <a:noAutofit/>
                      </wps:bodyPr>
                    </wps:wsp>
                  </a:graphicData>
                </a:graphic>
              </wp:inline>
            </w:drawing>
          </mc:Choice>
          <mc:Fallback>
            <w:pict>
              <v:rect w14:anchorId="1FADF1C6" id="Rectangle 2146170711" o:spid="_x0000_s1052" style="width:398.9pt;height:1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" stroked="f">
                <v:textbox inset="2.53958mm,1.2694mm,2.53958mm,1.2694mm">
                  <w:txbxContent>
                    <w:p w14:paraId="1E98BC9E" w14:textId="77777777" w:rsidR="00495536" w:rsidRDefault="00495536" w:rsidP="00495536">
                      <w:pPr>
                        <w:keepNext/>
                        <w:spacing w:after="240"/>
                        <w:jc w:val="center"/>
                        <w:textDirection w:val="btLr"/>
                      </w:pPr>
                      <w:r>
                        <w:rPr>
                          <w:noProof/>
                        </w:rPr>
                        <w:drawing>
                          <wp:inline distT="0" distB="0" distL="0" distR="0" wp14:anchorId="7E20C2AD" wp14:editId="49D9543E">
                            <wp:extent cx="4879975" cy="1897380"/>
                            <wp:effectExtent l="0" t="0" r="0" b="0"/>
                            <wp:docPr id="1392605392" name="Picture 2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338" name="Picture 25" descr="A screenshot of a graph&#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879975" cy="1897380"/>
                                    </a:xfrm>
                                    <a:prstGeom prst="rect">
                                      <a:avLst/>
                                    </a:prstGeom>
                                  </pic:spPr>
                                </pic:pic>
                              </a:graphicData>
                            </a:graphic>
                          </wp:inline>
                        </w:drawing>
                      </w:r>
                    </w:p>
                    <w:p w14:paraId="6488B364" w14:textId="77777777" w:rsidR="00495536" w:rsidRDefault="00495536" w:rsidP="00495536">
                      <w:pPr>
                        <w:keepNext/>
                        <w:spacing w:after="240"/>
                        <w:jc w:val="center"/>
                        <w:textDirection w:val="btLr"/>
                      </w:pPr>
                    </w:p>
                    <w:p w14:paraId="6B56F3CB" w14:textId="77777777" w:rsidR="00495536" w:rsidRDefault="00495536" w:rsidP="00495536">
                      <w:pPr>
                        <w:pStyle w:val="Caption"/>
                      </w:pPr>
                    </w:p>
                    <w:p w14:paraId="01D3A53E" w14:textId="77777777" w:rsidR="00495536" w:rsidRDefault="00495536" w:rsidP="00495536">
                      <w:pPr>
                        <w:textDirection w:val="btLr"/>
                      </w:pPr>
                    </w:p>
                  </w:txbxContent>
                </v:textbox>
                <w10:anchorlock/>
              </v:rect>
            </w:pict>
          </mc:Fallback>
        </mc:AlternateContent>
      </w:r>
    </w:p>
    <w:p w14:paraId="3E3141BF" w14:textId="289119B0" w:rsidR="00495536" w:rsidRDefault="00495536" w:rsidP="00495536">
      <w:pPr>
        <w:pStyle w:val="Caption"/>
        <w:jc w:val="center"/>
      </w:pPr>
      <w:bookmarkStart w:id="256" w:name="_Toc197272734"/>
      <w:r>
        <w:t xml:space="preserve">Figure </w:t>
      </w:r>
      <w:fldSimple w:instr=" SEQ Figure \* ARABIC ">
        <w:r w:rsidR="008B7CD8">
          <w:rPr>
            <w:noProof/>
          </w:rPr>
          <w:t>26</w:t>
        </w:r>
      </w:fldSimple>
      <w:r>
        <w:t xml:space="preserve">. </w:t>
      </w:r>
      <w:r w:rsidRPr="006D5EEE">
        <w:t>Training and Validation Accuracy and Loss for MLP + Gaze</w:t>
      </w:r>
      <w:bookmarkEnd w:id="256"/>
    </w:p>
    <w:p w14:paraId="02B418C7" w14:textId="77777777" w:rsidR="00495536" w:rsidRPr="006E1FCE" w:rsidRDefault="00495536" w:rsidP="00495536"/>
    <w:tbl>
      <w:tblPr>
        <w:tblStyle w:val="TableGrid"/>
        <w:tblW w:w="8630" w:type="dxa"/>
        <w:tblInd w:w="607" w:type="dxa"/>
        <w:tblLook w:val="04A0" w:firstRow="1" w:lastRow="0" w:firstColumn="1" w:lastColumn="0" w:noHBand="0" w:noVBand="1"/>
      </w:tblPr>
      <w:tblGrid>
        <w:gridCol w:w="1726"/>
        <w:gridCol w:w="1726"/>
        <w:gridCol w:w="1726"/>
        <w:gridCol w:w="1726"/>
        <w:gridCol w:w="1726"/>
      </w:tblGrid>
      <w:tr w:rsidR="00495536" w14:paraId="52E00769" w14:textId="77777777" w:rsidTr="0044554F">
        <w:tc>
          <w:tcPr>
            <w:tcW w:w="1726" w:type="dxa"/>
            <w:shd w:val="clear" w:color="auto" w:fill="FFF2CC" w:themeFill="accent4" w:themeFillTint="33"/>
          </w:tcPr>
          <w:p w14:paraId="52273C58" w14:textId="77777777" w:rsidR="00495536" w:rsidRPr="00642DAA" w:rsidRDefault="00495536" w:rsidP="0044554F">
            <w:pPr>
              <w:spacing w:line="480" w:lineRule="auto"/>
              <w:rPr>
                <w:sz w:val="18"/>
                <w:szCs w:val="18"/>
              </w:rPr>
            </w:pPr>
            <w:r w:rsidRPr="00642DAA">
              <w:rPr>
                <w:sz w:val="18"/>
                <w:szCs w:val="18"/>
              </w:rPr>
              <w:t>Epochs</w:t>
            </w:r>
          </w:p>
        </w:tc>
        <w:tc>
          <w:tcPr>
            <w:tcW w:w="1726" w:type="dxa"/>
            <w:shd w:val="clear" w:color="auto" w:fill="FFF2CC" w:themeFill="accent4" w:themeFillTint="33"/>
          </w:tcPr>
          <w:p w14:paraId="4642E2B3" w14:textId="77777777" w:rsidR="00495536" w:rsidRPr="00642DAA" w:rsidRDefault="00495536" w:rsidP="0044554F">
            <w:pPr>
              <w:spacing w:line="480" w:lineRule="auto"/>
              <w:rPr>
                <w:sz w:val="18"/>
                <w:szCs w:val="18"/>
              </w:rPr>
            </w:pPr>
            <w:r w:rsidRPr="00642DAA">
              <w:rPr>
                <w:sz w:val="18"/>
                <w:szCs w:val="18"/>
              </w:rPr>
              <w:t>Training Loss</w:t>
            </w:r>
          </w:p>
        </w:tc>
        <w:tc>
          <w:tcPr>
            <w:tcW w:w="1726" w:type="dxa"/>
            <w:shd w:val="clear" w:color="auto" w:fill="FFF2CC" w:themeFill="accent4" w:themeFillTint="33"/>
          </w:tcPr>
          <w:p w14:paraId="0EFFB8A2" w14:textId="77777777" w:rsidR="00495536" w:rsidRPr="00642DAA" w:rsidRDefault="00495536" w:rsidP="0044554F">
            <w:pPr>
              <w:spacing w:line="480" w:lineRule="auto"/>
              <w:rPr>
                <w:sz w:val="18"/>
                <w:szCs w:val="18"/>
              </w:rPr>
            </w:pPr>
            <w:r w:rsidRPr="00642DAA">
              <w:rPr>
                <w:sz w:val="18"/>
                <w:szCs w:val="18"/>
              </w:rPr>
              <w:t>Training Accuracy</w:t>
            </w:r>
          </w:p>
        </w:tc>
        <w:tc>
          <w:tcPr>
            <w:tcW w:w="1726" w:type="dxa"/>
            <w:shd w:val="clear" w:color="auto" w:fill="FFF2CC" w:themeFill="accent4" w:themeFillTint="33"/>
          </w:tcPr>
          <w:p w14:paraId="035ADCE5" w14:textId="77777777" w:rsidR="00495536" w:rsidRPr="00642DAA" w:rsidRDefault="00495536" w:rsidP="0044554F">
            <w:pPr>
              <w:spacing w:line="480" w:lineRule="auto"/>
              <w:rPr>
                <w:sz w:val="18"/>
                <w:szCs w:val="18"/>
              </w:rPr>
            </w:pPr>
            <w:r w:rsidRPr="00642DAA">
              <w:rPr>
                <w:sz w:val="18"/>
                <w:szCs w:val="18"/>
              </w:rPr>
              <w:t>Validation Loss</w:t>
            </w:r>
          </w:p>
        </w:tc>
        <w:tc>
          <w:tcPr>
            <w:tcW w:w="1726" w:type="dxa"/>
            <w:shd w:val="clear" w:color="auto" w:fill="FFF2CC" w:themeFill="accent4" w:themeFillTint="33"/>
          </w:tcPr>
          <w:p w14:paraId="4FD8FFF4" w14:textId="77777777" w:rsidR="00495536" w:rsidRPr="00642DAA" w:rsidRDefault="00495536" w:rsidP="0044554F">
            <w:pPr>
              <w:spacing w:line="480" w:lineRule="auto"/>
              <w:rPr>
                <w:sz w:val="18"/>
                <w:szCs w:val="18"/>
              </w:rPr>
            </w:pPr>
            <w:r w:rsidRPr="00642DAA">
              <w:rPr>
                <w:sz w:val="18"/>
                <w:szCs w:val="18"/>
              </w:rPr>
              <w:t>Validation Accuracy</w:t>
            </w:r>
          </w:p>
        </w:tc>
      </w:tr>
      <w:tr w:rsidR="00495536" w14:paraId="61FE7CBF" w14:textId="77777777" w:rsidTr="0044554F">
        <w:tc>
          <w:tcPr>
            <w:tcW w:w="1726" w:type="dxa"/>
          </w:tcPr>
          <w:p w14:paraId="778923D4" w14:textId="77777777" w:rsidR="00495536" w:rsidRDefault="00495536" w:rsidP="0044554F">
            <w:pPr>
              <w:spacing w:line="480" w:lineRule="auto"/>
            </w:pPr>
            <w:r>
              <w:t>30</w:t>
            </w:r>
          </w:p>
        </w:tc>
        <w:tc>
          <w:tcPr>
            <w:tcW w:w="1726" w:type="dxa"/>
          </w:tcPr>
          <w:p w14:paraId="6330704D" w14:textId="77777777" w:rsidR="00495536" w:rsidRDefault="00495536" w:rsidP="0044554F">
            <w:pPr>
              <w:spacing w:line="480" w:lineRule="auto"/>
            </w:pPr>
            <w:r>
              <w:t>0.1563</w:t>
            </w:r>
          </w:p>
        </w:tc>
        <w:tc>
          <w:tcPr>
            <w:tcW w:w="1726" w:type="dxa"/>
          </w:tcPr>
          <w:p w14:paraId="54513694" w14:textId="77777777" w:rsidR="00495536" w:rsidRDefault="00495536" w:rsidP="0044554F">
            <w:pPr>
              <w:spacing w:line="480" w:lineRule="auto"/>
            </w:pPr>
            <w:r>
              <w:t>0.9391</w:t>
            </w:r>
          </w:p>
        </w:tc>
        <w:tc>
          <w:tcPr>
            <w:tcW w:w="1726" w:type="dxa"/>
          </w:tcPr>
          <w:p w14:paraId="4AA7A83A" w14:textId="77777777" w:rsidR="00495536" w:rsidRDefault="00495536" w:rsidP="0044554F">
            <w:pPr>
              <w:spacing w:line="480" w:lineRule="auto"/>
            </w:pPr>
            <w:r>
              <w:t>0.2685</w:t>
            </w:r>
          </w:p>
        </w:tc>
        <w:tc>
          <w:tcPr>
            <w:tcW w:w="1726" w:type="dxa"/>
          </w:tcPr>
          <w:p w14:paraId="1CED9875" w14:textId="77777777" w:rsidR="00495536" w:rsidRDefault="00495536" w:rsidP="0044554F">
            <w:pPr>
              <w:spacing w:line="480" w:lineRule="auto"/>
            </w:pPr>
            <w:r>
              <w:t>0.8865</w:t>
            </w:r>
          </w:p>
        </w:tc>
      </w:tr>
      <w:tr w:rsidR="00495536" w14:paraId="76AA281F" w14:textId="77777777" w:rsidTr="0044554F">
        <w:tc>
          <w:tcPr>
            <w:tcW w:w="1726" w:type="dxa"/>
          </w:tcPr>
          <w:p w14:paraId="7B0486B9" w14:textId="77777777" w:rsidR="00495536" w:rsidRDefault="00495536" w:rsidP="0044554F">
            <w:pPr>
              <w:spacing w:line="480" w:lineRule="auto"/>
            </w:pPr>
            <w:r>
              <w:t>60</w:t>
            </w:r>
          </w:p>
        </w:tc>
        <w:tc>
          <w:tcPr>
            <w:tcW w:w="1726" w:type="dxa"/>
          </w:tcPr>
          <w:p w14:paraId="77B15127" w14:textId="77777777" w:rsidR="00495536" w:rsidRDefault="00495536" w:rsidP="0044554F">
            <w:pPr>
              <w:spacing w:line="480" w:lineRule="auto"/>
            </w:pPr>
            <w:r>
              <w:t>0.1491</w:t>
            </w:r>
          </w:p>
        </w:tc>
        <w:tc>
          <w:tcPr>
            <w:tcW w:w="1726" w:type="dxa"/>
          </w:tcPr>
          <w:p w14:paraId="68833F60" w14:textId="77777777" w:rsidR="00495536" w:rsidRDefault="00495536" w:rsidP="0044554F">
            <w:pPr>
              <w:spacing w:line="480" w:lineRule="auto"/>
            </w:pPr>
            <w:r>
              <w:t>0.9435</w:t>
            </w:r>
          </w:p>
        </w:tc>
        <w:tc>
          <w:tcPr>
            <w:tcW w:w="1726" w:type="dxa"/>
          </w:tcPr>
          <w:p w14:paraId="0E23299C" w14:textId="77777777" w:rsidR="00495536" w:rsidRDefault="00495536" w:rsidP="0044554F">
            <w:pPr>
              <w:spacing w:line="480" w:lineRule="auto"/>
            </w:pPr>
            <w:r>
              <w:t>0.2660</w:t>
            </w:r>
          </w:p>
        </w:tc>
        <w:tc>
          <w:tcPr>
            <w:tcW w:w="1726" w:type="dxa"/>
          </w:tcPr>
          <w:p w14:paraId="75FFF014" w14:textId="77777777" w:rsidR="00495536" w:rsidRDefault="00495536" w:rsidP="0044554F">
            <w:pPr>
              <w:spacing w:line="480" w:lineRule="auto"/>
            </w:pPr>
            <w:r>
              <w:t>0.8869</w:t>
            </w:r>
          </w:p>
        </w:tc>
      </w:tr>
      <w:tr w:rsidR="00495536" w14:paraId="06BD064F" w14:textId="77777777" w:rsidTr="0044554F">
        <w:tc>
          <w:tcPr>
            <w:tcW w:w="1726" w:type="dxa"/>
          </w:tcPr>
          <w:p w14:paraId="78D22D03" w14:textId="77777777" w:rsidR="00495536" w:rsidRDefault="00495536" w:rsidP="0044554F">
            <w:pPr>
              <w:spacing w:line="480" w:lineRule="auto"/>
            </w:pPr>
            <w:r>
              <w:t>90</w:t>
            </w:r>
          </w:p>
        </w:tc>
        <w:tc>
          <w:tcPr>
            <w:tcW w:w="1726" w:type="dxa"/>
          </w:tcPr>
          <w:p w14:paraId="3215C0C1" w14:textId="77777777" w:rsidR="00495536" w:rsidRDefault="00495536" w:rsidP="0044554F">
            <w:pPr>
              <w:spacing w:line="480" w:lineRule="auto"/>
            </w:pPr>
            <w:r>
              <w:t>0.1404</w:t>
            </w:r>
          </w:p>
        </w:tc>
        <w:tc>
          <w:tcPr>
            <w:tcW w:w="1726" w:type="dxa"/>
          </w:tcPr>
          <w:p w14:paraId="07907EEA" w14:textId="77777777" w:rsidR="00495536" w:rsidRDefault="00495536" w:rsidP="0044554F">
            <w:pPr>
              <w:spacing w:line="480" w:lineRule="auto"/>
            </w:pPr>
            <w:r>
              <w:t>0.9445</w:t>
            </w:r>
          </w:p>
        </w:tc>
        <w:tc>
          <w:tcPr>
            <w:tcW w:w="1726" w:type="dxa"/>
          </w:tcPr>
          <w:p w14:paraId="4D617F78" w14:textId="77777777" w:rsidR="00495536" w:rsidRDefault="00495536" w:rsidP="0044554F">
            <w:pPr>
              <w:spacing w:line="480" w:lineRule="auto"/>
            </w:pPr>
            <w:r>
              <w:t>0.2705</w:t>
            </w:r>
          </w:p>
        </w:tc>
        <w:tc>
          <w:tcPr>
            <w:tcW w:w="1726" w:type="dxa"/>
          </w:tcPr>
          <w:p w14:paraId="3063FBBB" w14:textId="77777777" w:rsidR="00495536" w:rsidRDefault="00495536" w:rsidP="0044554F">
            <w:pPr>
              <w:spacing w:line="480" w:lineRule="auto"/>
            </w:pPr>
            <w:r>
              <w:t>0.8858</w:t>
            </w:r>
          </w:p>
        </w:tc>
      </w:tr>
      <w:tr w:rsidR="00495536" w14:paraId="7F45F204" w14:textId="77777777" w:rsidTr="0044554F">
        <w:tc>
          <w:tcPr>
            <w:tcW w:w="1726" w:type="dxa"/>
          </w:tcPr>
          <w:p w14:paraId="1CA7C238" w14:textId="77777777" w:rsidR="00495536" w:rsidRDefault="00495536" w:rsidP="0044554F">
            <w:pPr>
              <w:spacing w:line="480" w:lineRule="auto"/>
            </w:pPr>
            <w:r>
              <w:t>120</w:t>
            </w:r>
          </w:p>
        </w:tc>
        <w:tc>
          <w:tcPr>
            <w:tcW w:w="1726" w:type="dxa"/>
          </w:tcPr>
          <w:p w14:paraId="6AD296B0" w14:textId="77777777" w:rsidR="00495536" w:rsidRDefault="00495536" w:rsidP="0044554F">
            <w:pPr>
              <w:spacing w:line="480" w:lineRule="auto"/>
            </w:pPr>
            <w:r>
              <w:t>0.1418</w:t>
            </w:r>
          </w:p>
        </w:tc>
        <w:tc>
          <w:tcPr>
            <w:tcW w:w="1726" w:type="dxa"/>
          </w:tcPr>
          <w:p w14:paraId="2BEBCE8E" w14:textId="77777777" w:rsidR="00495536" w:rsidRDefault="00495536" w:rsidP="0044554F">
            <w:pPr>
              <w:spacing w:line="480" w:lineRule="auto"/>
            </w:pPr>
            <w:r>
              <w:t>0.9448</w:t>
            </w:r>
          </w:p>
        </w:tc>
        <w:tc>
          <w:tcPr>
            <w:tcW w:w="1726" w:type="dxa"/>
          </w:tcPr>
          <w:p w14:paraId="105FF7BA" w14:textId="77777777" w:rsidR="00495536" w:rsidRDefault="00495536" w:rsidP="0044554F">
            <w:pPr>
              <w:spacing w:line="480" w:lineRule="auto"/>
            </w:pPr>
            <w:r>
              <w:t>0.2726</w:t>
            </w:r>
          </w:p>
        </w:tc>
        <w:tc>
          <w:tcPr>
            <w:tcW w:w="1726" w:type="dxa"/>
          </w:tcPr>
          <w:p w14:paraId="4CAF61C0" w14:textId="77777777" w:rsidR="00495536" w:rsidRDefault="00495536" w:rsidP="0044554F">
            <w:pPr>
              <w:spacing w:line="480" w:lineRule="auto"/>
            </w:pPr>
            <w:r>
              <w:t>0.8864</w:t>
            </w:r>
          </w:p>
        </w:tc>
      </w:tr>
      <w:tr w:rsidR="00495536" w14:paraId="4C84CF09" w14:textId="77777777" w:rsidTr="0044554F">
        <w:tc>
          <w:tcPr>
            <w:tcW w:w="1726" w:type="dxa"/>
          </w:tcPr>
          <w:p w14:paraId="3962798A" w14:textId="77777777" w:rsidR="00495536" w:rsidRDefault="00495536" w:rsidP="0044554F">
            <w:pPr>
              <w:spacing w:line="480" w:lineRule="auto"/>
            </w:pPr>
            <w:r>
              <w:t>150</w:t>
            </w:r>
          </w:p>
        </w:tc>
        <w:tc>
          <w:tcPr>
            <w:tcW w:w="1726" w:type="dxa"/>
          </w:tcPr>
          <w:p w14:paraId="11DD872A" w14:textId="77777777" w:rsidR="00495536" w:rsidRDefault="00495536" w:rsidP="0044554F">
            <w:pPr>
              <w:spacing w:line="480" w:lineRule="auto"/>
            </w:pPr>
            <w:r>
              <w:t>0.1456</w:t>
            </w:r>
          </w:p>
        </w:tc>
        <w:tc>
          <w:tcPr>
            <w:tcW w:w="1726" w:type="dxa"/>
          </w:tcPr>
          <w:p w14:paraId="7A971C8A" w14:textId="77777777" w:rsidR="00495536" w:rsidRDefault="00495536" w:rsidP="0044554F">
            <w:pPr>
              <w:spacing w:line="480" w:lineRule="auto"/>
            </w:pPr>
            <w:r>
              <w:t>0.9451</w:t>
            </w:r>
          </w:p>
        </w:tc>
        <w:tc>
          <w:tcPr>
            <w:tcW w:w="1726" w:type="dxa"/>
          </w:tcPr>
          <w:p w14:paraId="122EC283" w14:textId="77777777" w:rsidR="00495536" w:rsidRDefault="00495536" w:rsidP="0044554F">
            <w:pPr>
              <w:spacing w:line="480" w:lineRule="auto"/>
            </w:pPr>
            <w:r>
              <w:t>0.2722</w:t>
            </w:r>
          </w:p>
        </w:tc>
        <w:tc>
          <w:tcPr>
            <w:tcW w:w="1726" w:type="dxa"/>
          </w:tcPr>
          <w:p w14:paraId="26E8D01E" w14:textId="77777777" w:rsidR="00495536" w:rsidRDefault="00495536" w:rsidP="0044554F">
            <w:pPr>
              <w:keepNext/>
              <w:spacing w:line="480" w:lineRule="auto"/>
            </w:pPr>
            <w:r>
              <w:t>0.8865</w:t>
            </w:r>
          </w:p>
        </w:tc>
      </w:tr>
    </w:tbl>
    <w:p w14:paraId="12A08517" w14:textId="60642EFC" w:rsidR="00CF1CCF" w:rsidRDefault="00495536" w:rsidP="009C2D8E">
      <w:pPr>
        <w:pStyle w:val="Caption"/>
        <w:jc w:val="center"/>
        <w:rPr>
          <w:lang w:eastAsia="ja-JP"/>
        </w:rPr>
      </w:pPr>
      <w:bookmarkStart w:id="257" w:name="_Toc197272744"/>
      <w:r>
        <w:t xml:space="preserve">Table </w:t>
      </w:r>
      <w:fldSimple w:instr=" SEQ Table \* ARABIC ">
        <w:r w:rsidR="00EA0C05">
          <w:rPr>
            <w:noProof/>
          </w:rPr>
          <w:t>10</w:t>
        </w:r>
      </w:fldSimple>
      <w:r>
        <w:t xml:space="preserve">. </w:t>
      </w:r>
      <w:r w:rsidRPr="006E398A">
        <w:t xml:space="preserve">Training </w:t>
      </w:r>
      <w:r>
        <w:t>results (MLP + Gaze)</w:t>
      </w:r>
      <w:bookmarkEnd w:id="257"/>
    </w:p>
    <w:p w14:paraId="71158FB0" w14:textId="2BF4A4FD" w:rsidR="00BC7735" w:rsidRDefault="00BC7735" w:rsidP="00BC7735">
      <w:pPr>
        <w:pStyle w:val="Heading1"/>
      </w:pPr>
      <w:bookmarkStart w:id="258" w:name="_Toc197272708"/>
      <w:r>
        <w:lastRenderedPageBreak/>
        <w:t>Appendix B: Geometry Method: Vector and Cosine Similarity</w:t>
      </w:r>
      <w:bookmarkEnd w:id="258"/>
    </w:p>
    <w:p w14:paraId="00000180" w14:textId="34FD9B1D" w:rsidR="00CF1CCF" w:rsidRDefault="00A67B61">
      <w:pPr>
        <w:pStyle w:val="Heading4"/>
      </w:pPr>
      <w:r>
        <w:fldChar w:fldCharType="begin"/>
      </w:r>
      <w:r>
        <w:instrText xml:space="preserve"> INCLUDEPICTURE "https://lh7-rt.googleusercontent.com/slidesz/AGV_vUeyy1xwA_yGYHFhEnIhkIrusVQc1QmpVIQ0_uMVaJN80OrLzP6DR92qPpZcfMpuekRatyVuZYPR__PAFzIcA_tocflNDwwjPcFmpPyxOo8kDr9mfSw7OnDXoJAQAT-kapYonI0OpHxe4VQcSpIV0mk=s2048?key=lN2mkFDqbSItW1hD1vLn9Ka1" \* MERGEFORMATINET </w:instrText>
      </w:r>
      <w:r>
        <w:fldChar w:fldCharType="separate"/>
      </w:r>
      <w:r>
        <w:rPr>
          <w:noProof/>
        </w:rPr>
        <w:drawing>
          <wp:inline distT="0" distB="0" distL="0" distR="0" wp14:anchorId="003479A9" wp14:editId="5CDA0ADF">
            <wp:extent cx="5355320" cy="5626185"/>
            <wp:effectExtent l="0" t="0" r="4445" b="0"/>
            <wp:docPr id="1850058126" name="Picture 29" descr="A page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58126" name="Picture 29" descr="A page of a math problem&#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6317" cy="5627232"/>
                    </a:xfrm>
                    <a:prstGeom prst="rect">
                      <a:avLst/>
                    </a:prstGeom>
                    <a:noFill/>
                    <a:ln>
                      <a:noFill/>
                    </a:ln>
                  </pic:spPr>
                </pic:pic>
              </a:graphicData>
            </a:graphic>
          </wp:inline>
        </w:drawing>
      </w:r>
      <w:r>
        <w:fldChar w:fldCharType="end"/>
      </w:r>
    </w:p>
    <w:p w14:paraId="00000181" w14:textId="616C0B73" w:rsidR="00CF1CCF" w:rsidRDefault="00CF1CCF"/>
    <w:sectPr w:rsidR="00CF1CCF">
      <w:headerReference w:type="default" r:id="rId57"/>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Wes Cowley" w:date="2024-11-26T14:19:00Z" w:initials="WC">
    <w:p w14:paraId="672547E0" w14:textId="45232014" w:rsidR="00A07A57" w:rsidRDefault="00A07A57">
      <w:pPr>
        <w:pStyle w:val="CommentText"/>
      </w:pPr>
      <w:r>
        <w:rPr>
          <w:rStyle w:val="CommentReference"/>
        </w:rPr>
        <w:annotationRef/>
      </w:r>
      <w:r>
        <w:t>This cite should have a year with it</w:t>
      </w:r>
    </w:p>
  </w:comment>
  <w:comment w:id="26" w:author="Wes Cowley" w:date="2024-11-30T13:56:00Z" w:initials="WC">
    <w:p w14:paraId="06FC182C" w14:textId="25A6EDA9" w:rsidR="00195134" w:rsidRDefault="00195134">
      <w:pPr>
        <w:pStyle w:val="CommentText"/>
      </w:pPr>
      <w:r>
        <w:rPr>
          <w:rStyle w:val="CommentReference"/>
        </w:rPr>
        <w:annotationRef/>
      </w:r>
      <w:r>
        <w:t>Struck “also” as that implies a greater relationship between the “comprehensive solution” and the cost.</w:t>
      </w:r>
    </w:p>
  </w:comment>
  <w:comment w:id="27" w:author="Wes Cowley" w:date="2024-11-30T13:58:00Z" w:initials="WC">
    <w:p w14:paraId="0547C522" w14:textId="4D287B22" w:rsidR="00195134" w:rsidRDefault="00195134">
      <w:pPr>
        <w:pStyle w:val="CommentText"/>
      </w:pPr>
      <w:r>
        <w:rPr>
          <w:rStyle w:val="CommentReference"/>
        </w:rPr>
        <w:annotationRef/>
      </w:r>
      <w:r>
        <w:t>Trimmed as repetitive, we already talked about the “comprehensive solution”</w:t>
      </w:r>
    </w:p>
  </w:comment>
  <w:comment w:id="28" w:author="Wes Cowley" w:date="2024-11-26T14:22:00Z" w:initials="WC">
    <w:p w14:paraId="6AD2D137" w14:textId="319195B1" w:rsidR="00347FF5" w:rsidRDefault="00347FF5">
      <w:pPr>
        <w:pStyle w:val="CommentText"/>
      </w:pPr>
      <w:r>
        <w:rPr>
          <w:rStyle w:val="CommentReference"/>
        </w:rPr>
        <w:annotationRef/>
      </w:r>
      <w:r>
        <w:t xml:space="preserve">I think the intention here is “obtrusive”, meaning unattractively noticeable or protruding, basically “in the way” </w:t>
      </w:r>
    </w:p>
  </w:comment>
  <w:comment w:id="29" w:author="Wes Cowley" w:date="2024-11-26T14:26:00Z" w:initials="WC">
    <w:p w14:paraId="0642E5AE" w14:textId="12AD37E9" w:rsidR="00347FF5" w:rsidRDefault="00347FF5">
      <w:pPr>
        <w:pStyle w:val="CommentText"/>
      </w:pPr>
      <w:r>
        <w:rPr>
          <w:rStyle w:val="CommentReference"/>
        </w:rPr>
        <w:annotationRef/>
      </w:r>
      <w:r>
        <w:t>Reworded for conciseness and repetition</w:t>
      </w:r>
    </w:p>
  </w:comment>
  <w:comment w:id="30" w:author="Wes Cowley" w:date="2024-11-30T14:02:00Z" w:initials="WC">
    <w:p w14:paraId="74473AD1" w14:textId="7DFC750D" w:rsidR="003503F0" w:rsidRDefault="003503F0">
      <w:pPr>
        <w:pStyle w:val="CommentText"/>
      </w:pPr>
      <w:r>
        <w:rPr>
          <w:rStyle w:val="CommentReference"/>
        </w:rPr>
        <w:annotationRef/>
      </w:r>
      <w:r>
        <w:t xml:space="preserve">Rearranged and trimmed this because it read like the “natural interactions” are with AI technology, when it’s the design that’s with AI technology </w:t>
      </w:r>
    </w:p>
  </w:comment>
  <w:comment w:id="32" w:author="Wes Cowley" w:date="2024-11-30T14:06:00Z" w:initials="WC">
    <w:p w14:paraId="00A132CA" w14:textId="1029D26F" w:rsidR="003503F0" w:rsidRDefault="003503F0">
      <w:pPr>
        <w:pStyle w:val="CommentText"/>
      </w:pPr>
      <w:r>
        <w:rPr>
          <w:rStyle w:val="CommentReference"/>
        </w:rPr>
        <w:annotationRef/>
      </w:r>
      <w:r>
        <w:t>Expanded on first use</w:t>
      </w:r>
    </w:p>
  </w:comment>
  <w:comment w:id="33" w:author="Wes Cowley" w:date="2024-11-26T14:32:00Z" w:initials="WC">
    <w:p w14:paraId="6B212BBA" w14:textId="7815CB4C" w:rsidR="00347FF5" w:rsidRDefault="00347FF5">
      <w:pPr>
        <w:pStyle w:val="CommentText"/>
      </w:pPr>
      <w:r>
        <w:rPr>
          <w:rStyle w:val="CommentReference"/>
        </w:rPr>
        <w:annotationRef/>
      </w:r>
      <w:r>
        <w:t>This citation should have a year with it</w:t>
      </w:r>
    </w:p>
  </w:comment>
  <w:comment w:id="34" w:author="Wes Cowley" w:date="2024-11-26T14:32:00Z" w:initials="WC">
    <w:p w14:paraId="22AD0CC2" w14:textId="040B7554"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5" w:author="Wes Cowley" w:date="2024-11-26T14:33:00Z" w:initials="WC">
    <w:p w14:paraId="305BCD72" w14:textId="1431DAAF" w:rsidR="00347FF5" w:rsidRDefault="00347FF5" w:rsidP="00347FF5">
      <w:pPr>
        <w:pStyle w:val="CommentText"/>
      </w:pPr>
      <w:r>
        <w:rPr>
          <w:rStyle w:val="CommentReference"/>
        </w:rPr>
        <w:annotationRef/>
      </w:r>
      <w:r>
        <w:rPr>
          <w:rStyle w:val="CommentReference"/>
        </w:rPr>
        <w:annotationRef/>
      </w:r>
      <w:r>
        <w:t>This citation should have a year with it</w:t>
      </w:r>
    </w:p>
  </w:comment>
  <w:comment w:id="36" w:author="Wes Cowley" w:date="2024-11-26T14:34:00Z" w:initials="WC">
    <w:p w14:paraId="6231A93A" w14:textId="5AEA7D72" w:rsidR="00860507" w:rsidRDefault="00860507">
      <w:pPr>
        <w:pStyle w:val="CommentText"/>
      </w:pPr>
      <w:r>
        <w:rPr>
          <w:rStyle w:val="CommentReference"/>
        </w:rPr>
        <w:annotationRef/>
      </w:r>
      <w:r>
        <w:t>Trimmed this a we already said it was the first</w:t>
      </w:r>
    </w:p>
  </w:comment>
  <w:comment w:id="37" w:author="Wes Cowley" w:date="2024-11-26T14:37:00Z" w:initials="WC">
    <w:p w14:paraId="7889985B" w14:textId="048AEACC" w:rsidR="00860507" w:rsidRDefault="00860507">
      <w:pPr>
        <w:pStyle w:val="CommentText"/>
      </w:pPr>
      <w:r>
        <w:rPr>
          <w:rStyle w:val="CommentReference"/>
        </w:rPr>
        <w:annotationRef/>
      </w:r>
      <w:r>
        <w:t>This citation needs a year with it</w:t>
      </w:r>
    </w:p>
  </w:comment>
  <w:comment w:id="38" w:author="Wes Cowley" w:date="2024-11-26T14:38:00Z" w:initials="WC">
    <w:p w14:paraId="3CED2C40" w14:textId="63045694" w:rsidR="00860507" w:rsidRDefault="00860507" w:rsidP="00860507">
      <w:pPr>
        <w:pStyle w:val="CommentText"/>
      </w:pPr>
      <w:r>
        <w:rPr>
          <w:rStyle w:val="CommentReference"/>
        </w:rPr>
        <w:annotationRef/>
      </w:r>
      <w:r w:rsidRPr="00860507">
        <w:annotationRef/>
      </w:r>
      <w:r w:rsidRPr="00860507">
        <w:t>This citation needs a year with it</w:t>
      </w:r>
    </w:p>
  </w:comment>
  <w:comment w:id="39" w:author="Wes Cowley" w:date="2024-11-30T14:17:00Z" w:initials="WC">
    <w:p w14:paraId="0C269A60" w14:textId="4873D641" w:rsidR="00D124FC" w:rsidRDefault="00D124FC">
      <w:pPr>
        <w:pStyle w:val="CommentText"/>
      </w:pPr>
      <w:r>
        <w:rPr>
          <w:rStyle w:val="CommentReference"/>
        </w:rPr>
        <w:annotationRef/>
      </w:r>
      <w:r>
        <w:t>Trimmed “in their paper” as redundant</w:t>
      </w:r>
    </w:p>
  </w:comment>
  <w:comment w:id="40" w:author="Wes Cowley" w:date="2024-11-30T14:23:00Z" w:initials="WC">
    <w:p w14:paraId="4AA49D7F" w14:textId="5119D3D1" w:rsidR="00D60D4E" w:rsidRDefault="00D60D4E">
      <w:pPr>
        <w:pStyle w:val="CommentText"/>
      </w:pPr>
      <w:r>
        <w:rPr>
          <w:rStyle w:val="CommentReference"/>
        </w:rPr>
        <w:annotationRef/>
      </w:r>
      <w:r>
        <w:t>Trimmed “down” as redundant</w:t>
      </w:r>
    </w:p>
  </w:comment>
  <w:comment w:id="41" w:author="Wes Cowley" w:date="2024-11-30T14:26:00Z" w:initials="WC">
    <w:p w14:paraId="74F954A1" w14:textId="6CACE6E3" w:rsidR="00D60D4E" w:rsidRDefault="00D60D4E">
      <w:pPr>
        <w:pStyle w:val="CommentText"/>
      </w:pPr>
      <w:r>
        <w:rPr>
          <w:rStyle w:val="CommentReference"/>
        </w:rPr>
        <w:annotationRef/>
      </w:r>
      <w:r>
        <w:t xml:space="preserve">Trimmed and rearranged </w:t>
      </w:r>
      <w:r w:rsidR="00602192">
        <w:t>for</w:t>
      </w:r>
      <w:r>
        <w:t xml:space="preserve"> conciseness and clarity. I think it’s the approach that’s passive, not the integration</w:t>
      </w:r>
    </w:p>
  </w:comment>
  <w:comment w:id="42" w:author="Wes Cowley" w:date="2024-11-30T14:29:00Z" w:initials="WC">
    <w:p w14:paraId="73161B51" w14:textId="475494E7" w:rsidR="00D60D4E" w:rsidRDefault="00D60D4E">
      <w:pPr>
        <w:pStyle w:val="CommentText"/>
      </w:pPr>
      <w:r>
        <w:rPr>
          <w:rStyle w:val="CommentReference"/>
        </w:rPr>
        <w:annotationRef/>
      </w:r>
      <w:r>
        <w:t>Trimmed and rearranged for conciseness</w:t>
      </w:r>
    </w:p>
  </w:comment>
  <w:comment w:id="45" w:author="Wes Cowley" w:date="2024-11-26T14:48:00Z" w:initials="WC">
    <w:p w14:paraId="7E3900DA" w14:textId="1912627C" w:rsidR="00A75FD3" w:rsidRDefault="00A75FD3">
      <w:pPr>
        <w:pStyle w:val="CommentText"/>
      </w:pPr>
      <w:r>
        <w:rPr>
          <w:rStyle w:val="CommentReference"/>
        </w:rPr>
        <w:annotationRef/>
      </w:r>
      <w:r>
        <w:t>This cite needs a year with it</w:t>
      </w:r>
    </w:p>
  </w:comment>
  <w:comment w:id="46" w:author="Wes Cowley" w:date="2024-11-26T14:49:00Z" w:initials="WC">
    <w:p w14:paraId="41E55A20" w14:textId="148852DD" w:rsidR="00A75FD3" w:rsidRDefault="00A75FD3">
      <w:pPr>
        <w:pStyle w:val="CommentText"/>
      </w:pPr>
      <w:r>
        <w:rPr>
          <w:rStyle w:val="CommentReference"/>
        </w:rPr>
        <w:annotationRef/>
      </w:r>
      <w:r>
        <w:t>Reworded for clarity, as the original read like the pointing gestures were like robots</w:t>
      </w:r>
    </w:p>
  </w:comment>
  <w:comment w:id="47" w:author="Wes Cowley" w:date="2024-11-30T14:32:00Z" w:initials="WC">
    <w:p w14:paraId="4DACDB73" w14:textId="5B3EE664" w:rsidR="006E5611" w:rsidRDefault="006E5611">
      <w:pPr>
        <w:pStyle w:val="CommentText"/>
      </w:pPr>
      <w:r>
        <w:rPr>
          <w:rStyle w:val="CommentReference"/>
        </w:rPr>
        <w:annotationRef/>
      </w:r>
      <w:r>
        <w:t>Trimmed for conciseness</w:t>
      </w:r>
    </w:p>
  </w:comment>
  <w:comment w:id="48" w:author="Wes Cowley" w:date="2024-11-26T14:51:00Z" w:initials="WC">
    <w:p w14:paraId="54BF8F77" w14:textId="7642784D" w:rsidR="00A75FD3" w:rsidRDefault="00A75FD3">
      <w:pPr>
        <w:pStyle w:val="CommentText"/>
      </w:pPr>
      <w:r>
        <w:rPr>
          <w:rStyle w:val="CommentReference"/>
        </w:rPr>
        <w:annotationRef/>
      </w:r>
      <w:r>
        <w:t xml:space="preserve">This </w:t>
      </w:r>
      <w:r w:rsidR="00602192">
        <w:t>citation</w:t>
      </w:r>
      <w:r>
        <w:t xml:space="preserve"> needs a year on it</w:t>
      </w:r>
    </w:p>
  </w:comment>
  <w:comment w:id="49" w:author="Wes Cowley" w:date="2024-11-26T14:52:00Z" w:initials="WC">
    <w:p w14:paraId="61462895" w14:textId="282FF567" w:rsidR="00A75FD3" w:rsidRDefault="00A75FD3">
      <w:pPr>
        <w:pStyle w:val="CommentText"/>
      </w:pPr>
      <w:r>
        <w:rPr>
          <w:rStyle w:val="CommentReference"/>
        </w:rPr>
        <w:annotationRef/>
      </w:r>
      <w:r>
        <w:t>Expanded on first use of the acronym. Please confirm this is the intended expansion.</w:t>
      </w:r>
    </w:p>
  </w:comment>
  <w:comment w:id="50" w:author="Wes Cowley" w:date="2024-11-30T14:35:00Z" w:initials="WC">
    <w:p w14:paraId="3F89B06B" w14:textId="39E28532" w:rsidR="006E5611" w:rsidRDefault="006E5611">
      <w:pPr>
        <w:pStyle w:val="CommentText"/>
      </w:pPr>
      <w:r>
        <w:rPr>
          <w:rStyle w:val="CommentReference"/>
        </w:rPr>
        <w:annotationRef/>
      </w:r>
      <w:r>
        <w:t>I changed “decoupled” to “decomposed” as it seems like we mean the problem was broken down into those parts, while the interaction step is still coupled to the object detection step (otherwise, how would the interaction step know what an interaction is?)</w:t>
      </w:r>
    </w:p>
  </w:comment>
  <w:comment w:id="51" w:author="Wes Cowley" w:date="2024-11-26T14:54:00Z" w:initials="WC">
    <w:p w14:paraId="37917217" w14:textId="633C5B24" w:rsidR="00A75FD3" w:rsidRDefault="00A75FD3">
      <w:pPr>
        <w:pStyle w:val="CommentText"/>
      </w:pPr>
      <w:r>
        <w:rPr>
          <w:rStyle w:val="CommentReference"/>
        </w:rPr>
        <w:annotationRef/>
      </w:r>
      <w:r>
        <w:t>This citation needs a year on it</w:t>
      </w:r>
    </w:p>
  </w:comment>
  <w:comment w:id="52" w:author="Wes Cowley" w:date="2024-11-26T14:55:00Z" w:initials="WC">
    <w:p w14:paraId="66A05C19" w14:textId="46A77E66" w:rsidR="00A75FD3" w:rsidRDefault="00A75FD3">
      <w:pPr>
        <w:pStyle w:val="CommentText"/>
      </w:pPr>
      <w:r>
        <w:rPr>
          <w:rStyle w:val="CommentReference"/>
        </w:rPr>
        <w:annotationRef/>
      </w:r>
      <w:r>
        <w:t>This citation needs a year on it</w:t>
      </w:r>
    </w:p>
  </w:comment>
  <w:comment w:id="54" w:author="Wes Cowley" w:date="2024-11-30T14:40:00Z" w:initials="WC">
    <w:p w14:paraId="6602C90B" w14:textId="1890930D" w:rsidR="006E5611" w:rsidRDefault="006E5611">
      <w:pPr>
        <w:pStyle w:val="CommentText"/>
      </w:pPr>
      <w:r>
        <w:rPr>
          <w:rStyle w:val="CommentReference"/>
        </w:rPr>
        <w:annotationRef/>
      </w:r>
      <w:r>
        <w:t>Lowercased as most recent references I found have it lowercased and this makes it consistent with “transformer”</w:t>
      </w:r>
    </w:p>
  </w:comment>
  <w:comment w:id="55" w:author="Wes Cowley" w:date="2024-11-29T13:00:00Z" w:initials="WC">
    <w:p w14:paraId="07645FD0" w14:textId="160B1624" w:rsidR="00A62203" w:rsidRDefault="00A62203">
      <w:pPr>
        <w:pStyle w:val="CommentText"/>
      </w:pPr>
      <w:r>
        <w:rPr>
          <w:rStyle w:val="CommentReference"/>
        </w:rPr>
        <w:annotationRef/>
      </w:r>
      <w:r>
        <w:t>Moved the acronym to the first use</w:t>
      </w:r>
    </w:p>
  </w:comment>
  <w:comment w:id="56" w:author="Wes Cowley" w:date="2024-11-29T12:54:00Z" w:initials="WC">
    <w:p w14:paraId="62F053F4" w14:textId="05743CA4" w:rsidR="00B06226" w:rsidRDefault="00B06226">
      <w:pPr>
        <w:pStyle w:val="CommentText"/>
      </w:pPr>
      <w:r>
        <w:rPr>
          <w:rStyle w:val="CommentReference"/>
        </w:rPr>
        <w:annotationRef/>
      </w:r>
      <w:r>
        <w:t>Trimmed and reworded for conciseness and to avoid repetition</w:t>
      </w:r>
    </w:p>
  </w:comment>
  <w:comment w:id="57" w:author="Wes Cowley" w:date="2024-11-29T12:56:00Z" w:initials="WC">
    <w:p w14:paraId="6065A567" w14:textId="5E0D1FFE" w:rsidR="00B06226" w:rsidRDefault="00B06226">
      <w:pPr>
        <w:pStyle w:val="CommentText"/>
      </w:pPr>
      <w:r>
        <w:rPr>
          <w:rStyle w:val="CommentReference"/>
        </w:rPr>
        <w:annotationRef/>
      </w:r>
      <w:r>
        <w:t>Trimmed for conciseness</w:t>
      </w:r>
    </w:p>
  </w:comment>
  <w:comment w:id="58" w:author="Wes Cowley" w:date="2024-11-29T12:57:00Z" w:initials="WC">
    <w:p w14:paraId="70317C2E" w14:textId="3575E1EE" w:rsidR="00B06226" w:rsidRDefault="00B06226">
      <w:pPr>
        <w:pStyle w:val="CommentText"/>
      </w:pPr>
      <w:r>
        <w:rPr>
          <w:rStyle w:val="CommentReference"/>
        </w:rPr>
        <w:annotationRef/>
      </w:r>
    </w:p>
  </w:comment>
  <w:comment w:id="60" w:author="Wes Cowley" w:date="2024-11-29T13:02:00Z" w:initials="WC">
    <w:p w14:paraId="05F7BF39" w14:textId="592A900D" w:rsidR="00A62203" w:rsidRDefault="00A62203">
      <w:pPr>
        <w:pStyle w:val="CommentText"/>
      </w:pPr>
      <w:r>
        <w:rPr>
          <w:rStyle w:val="CommentReference"/>
        </w:rPr>
        <w:annotationRef/>
      </w:r>
      <w:r>
        <w:t>I suggest using a formal cite: Arnab et al (2021)</w:t>
      </w:r>
    </w:p>
  </w:comment>
  <w:comment w:id="61" w:author="Wes Cowley" w:date="2024-11-29T13:04:00Z" w:initials="WC">
    <w:p w14:paraId="6286EB34" w14:textId="1AC95864" w:rsidR="00A62203" w:rsidRDefault="00A62203">
      <w:pPr>
        <w:pStyle w:val="CommentText"/>
      </w:pPr>
      <w:r>
        <w:rPr>
          <w:rStyle w:val="CommentReference"/>
        </w:rPr>
        <w:annotationRef/>
      </w:r>
      <w:r>
        <w:t xml:space="preserve">Trimmed the acronym definition since we’ve </w:t>
      </w:r>
      <w:r w:rsidR="00602192">
        <w:t>already</w:t>
      </w:r>
      <w:r>
        <w:t xml:space="preserve"> given it</w:t>
      </w:r>
    </w:p>
  </w:comment>
  <w:comment w:id="62" w:author="Wes Cowley" w:date="2024-11-29T13:05:00Z" w:initials="WC">
    <w:p w14:paraId="1A9D4E70" w14:textId="4438BDE3" w:rsidR="00A62203" w:rsidRDefault="00A62203">
      <w:pPr>
        <w:pStyle w:val="CommentText"/>
      </w:pPr>
      <w:r>
        <w:rPr>
          <w:rStyle w:val="CommentReference"/>
        </w:rPr>
        <w:annotationRef/>
      </w:r>
      <w:r>
        <w:t>Rearranged for parallelism with the second half of the “and”</w:t>
      </w:r>
    </w:p>
  </w:comment>
  <w:comment w:id="63" w:author="Wes Cowley" w:date="2024-11-29T13:06:00Z" w:initials="WC">
    <w:p w14:paraId="759A3474" w14:textId="7AEC0EFC" w:rsidR="00A62203" w:rsidRDefault="00A62203">
      <w:pPr>
        <w:pStyle w:val="CommentText"/>
      </w:pPr>
      <w:r>
        <w:rPr>
          <w:rStyle w:val="CommentReference"/>
        </w:rPr>
        <w:annotationRef/>
      </w:r>
      <w:r>
        <w:t>Trimmed the dash because the “originally” clause is critical to the understanding of the sentence rather than parenthetical</w:t>
      </w:r>
    </w:p>
  </w:comment>
  <w:comment w:id="64" w:author="Wes Cowley" w:date="2024-11-29T13:09:00Z" w:initials="WC">
    <w:p w14:paraId="2213F011" w14:textId="3CB0CCF9" w:rsidR="00A62203" w:rsidRDefault="00A62203">
      <w:pPr>
        <w:pStyle w:val="CommentText"/>
      </w:pPr>
      <w:r>
        <w:rPr>
          <w:rStyle w:val="CommentReference"/>
        </w:rPr>
        <w:annotationRef/>
      </w:r>
      <w:r>
        <w:t>Rearranged for parallelism</w:t>
      </w:r>
    </w:p>
  </w:comment>
  <w:comment w:id="65" w:author="Wes Cowley" w:date="2024-11-29T13:09:00Z" w:initials="WC">
    <w:p w14:paraId="3C72AA65" w14:textId="389D64D0" w:rsidR="00A62203" w:rsidRDefault="00A62203">
      <w:pPr>
        <w:pStyle w:val="CommentText"/>
      </w:pPr>
      <w:r>
        <w:rPr>
          <w:rStyle w:val="CommentReference"/>
        </w:rPr>
        <w:annotationRef/>
      </w:r>
      <w:r>
        <w:t>This citation needs a year</w:t>
      </w:r>
    </w:p>
  </w:comment>
  <w:comment w:id="66" w:author="Wes Cowley" w:date="2024-11-29T13:12:00Z" w:initials="WC">
    <w:p w14:paraId="17EA44AD" w14:textId="77777777" w:rsidR="000B5A50" w:rsidRDefault="000B5A50">
      <w:pPr>
        <w:pStyle w:val="CommentText"/>
      </w:pPr>
      <w:r>
        <w:rPr>
          <w:rStyle w:val="CommentReference"/>
        </w:rPr>
        <w:annotationRef/>
      </w:r>
      <w:r>
        <w:t>Is this sentence describing Zeng et al or your project? If it’s Zeng et al, change “we” here to “…Zeng et al. broaden…</w:t>
      </w:r>
    </w:p>
    <w:p w14:paraId="2D212D83" w14:textId="77777777" w:rsidR="000B5A50" w:rsidRDefault="000B5A50">
      <w:pPr>
        <w:pStyle w:val="CommentText"/>
      </w:pPr>
    </w:p>
    <w:p w14:paraId="12642EF5" w14:textId="0EC389D8" w:rsidR="000B5A50" w:rsidRDefault="000B5A50">
      <w:pPr>
        <w:pStyle w:val="CommentText"/>
      </w:pPr>
      <w:r>
        <w:t>If it’s referring to your project, change this to “… mechanism, our work broadens…”</w:t>
      </w:r>
      <w:r w:rsidR="004F5BB7">
        <w:t xml:space="preserve"> to make it clearer</w:t>
      </w:r>
    </w:p>
  </w:comment>
  <w:comment w:id="68" w:author="Wes Cowley" w:date="2024-11-29T13:15:00Z" w:initials="WC">
    <w:p w14:paraId="52C7093C" w14:textId="45A626EA" w:rsidR="000B5A50" w:rsidRDefault="000B5A50">
      <w:pPr>
        <w:pStyle w:val="CommentText"/>
      </w:pPr>
      <w:r>
        <w:rPr>
          <w:rStyle w:val="CommentReference"/>
        </w:rPr>
        <w:annotationRef/>
      </w:r>
      <w:r>
        <w:t>Changed as there has been increasing movement away from using “seminal” in this sense due to its gendered connotations</w:t>
      </w:r>
    </w:p>
  </w:comment>
  <w:comment w:id="70" w:author="Wes Cowley" w:date="2024-11-29T13:18:00Z" w:initials="WC">
    <w:p w14:paraId="06A50284" w14:textId="3FD2D5F1" w:rsidR="000B5A50" w:rsidRDefault="000B5A50">
      <w:pPr>
        <w:pStyle w:val="CommentText"/>
      </w:pPr>
      <w:r>
        <w:rPr>
          <w:rStyle w:val="CommentReference"/>
        </w:rPr>
        <w:annotationRef/>
      </w:r>
      <w:r>
        <w:t>I suggest adding a formal cite here</w:t>
      </w:r>
    </w:p>
  </w:comment>
  <w:comment w:id="73" w:author="Wes Cowley" w:date="2024-11-29T13:25:00Z" w:initials="WC">
    <w:p w14:paraId="43B87DDA" w14:textId="29B7AF40" w:rsidR="003368AF" w:rsidRDefault="003368AF">
      <w:pPr>
        <w:pStyle w:val="CommentText"/>
      </w:pPr>
      <w:r>
        <w:rPr>
          <w:rStyle w:val="CommentReference"/>
        </w:rPr>
        <w:annotationRef/>
      </w:r>
      <w:r>
        <w:t>Trimmed because we’re not talking about a section of the lit review, we’re talking about the whole thing</w:t>
      </w:r>
    </w:p>
  </w:comment>
  <w:comment w:id="74" w:author="Wes Cowley" w:date="2024-11-29T13:26:00Z" w:initials="WC">
    <w:p w14:paraId="41EE934E" w14:textId="783A877C" w:rsidR="003368AF" w:rsidRDefault="003368AF">
      <w:pPr>
        <w:pStyle w:val="CommentText"/>
      </w:pPr>
      <w:r>
        <w:rPr>
          <w:rStyle w:val="CommentReference"/>
        </w:rPr>
        <w:annotationRef/>
      </w:r>
      <w:r>
        <w:t>Trimmed for conciseness: we don’t need to say what types of work were involved in the lit review, it should be obvious from the citations</w:t>
      </w:r>
    </w:p>
  </w:comment>
  <w:comment w:id="77" w:author="Sarkani, Shahryar" w:date="2025-01-11T12:04:00Z" w:initials="SS">
    <w:p w14:paraId="1468226C" w14:textId="77777777" w:rsidR="00D11134" w:rsidRDefault="00D11134" w:rsidP="00D11134">
      <w:r>
        <w:rPr>
          <w:rStyle w:val="CommentReference"/>
        </w:rPr>
        <w:annotationRef/>
      </w:r>
      <w:r>
        <w:rPr>
          <w:rFonts w:asciiTheme="minorHAnsi" w:eastAsiaTheme="minorEastAsia" w:hAnsiTheme="minorHAnsi" w:cstheme="minorBidi"/>
          <w:color w:val="000000"/>
          <w:sz w:val="20"/>
          <w:szCs w:val="20"/>
          <w:lang w:eastAsia="ja-JP"/>
        </w:rPr>
        <w:t>This section needs to refer to Figure 7.</w:t>
      </w:r>
    </w:p>
  </w:comment>
  <w:comment w:id="101" w:author="Sarkani, Shahryar" w:date="2025-01-11T12:39:00Z" w:initials="SS">
    <w:p w14:paraId="5CA02CAC" w14:textId="77777777" w:rsidR="003D2DBE" w:rsidRDefault="003D2DBE" w:rsidP="003D2DBE">
      <w:r>
        <w:rPr>
          <w:rStyle w:val="CommentReference"/>
        </w:rPr>
        <w:annotationRef/>
      </w:r>
      <w:r>
        <w:rPr>
          <w:rFonts w:asciiTheme="minorHAnsi" w:eastAsiaTheme="minorEastAsia" w:hAnsiTheme="minorHAnsi" w:cstheme="minorBidi"/>
          <w:color w:val="000000"/>
          <w:sz w:val="20"/>
          <w:szCs w:val="20"/>
          <w:lang w:eastAsia="ja-JP"/>
        </w:rPr>
        <w:t>The subheading should be: “Preprocess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2547E0" w15:done="1"/>
  <w15:commentEx w15:paraId="06FC182C" w15:done="1"/>
  <w15:commentEx w15:paraId="0547C522" w15:done="1"/>
  <w15:commentEx w15:paraId="6AD2D137" w15:done="1"/>
  <w15:commentEx w15:paraId="0642E5AE" w15:done="1"/>
  <w15:commentEx w15:paraId="74473AD1" w15:done="1"/>
  <w15:commentEx w15:paraId="00A132CA" w15:done="1"/>
  <w15:commentEx w15:paraId="6B212BBA" w15:done="1"/>
  <w15:commentEx w15:paraId="22AD0CC2" w15:done="1"/>
  <w15:commentEx w15:paraId="305BCD72" w15:done="1"/>
  <w15:commentEx w15:paraId="6231A93A" w15:done="1"/>
  <w15:commentEx w15:paraId="7889985B" w15:done="0"/>
  <w15:commentEx w15:paraId="3CED2C40" w15:done="0"/>
  <w15:commentEx w15:paraId="0C269A60" w15:done="0"/>
  <w15:commentEx w15:paraId="4AA49D7F" w15:done="0"/>
  <w15:commentEx w15:paraId="74F954A1" w15:done="1"/>
  <w15:commentEx w15:paraId="73161B51" w15:done="1"/>
  <w15:commentEx w15:paraId="7E3900DA" w15:done="0"/>
  <w15:commentEx w15:paraId="41E55A20" w15:done="0"/>
  <w15:commentEx w15:paraId="4DACDB73" w15:done="0"/>
  <w15:commentEx w15:paraId="54BF8F77" w15:done="0"/>
  <w15:commentEx w15:paraId="61462895" w15:done="0"/>
  <w15:commentEx w15:paraId="3F89B06B" w15:done="0"/>
  <w15:commentEx w15:paraId="37917217" w15:done="0"/>
  <w15:commentEx w15:paraId="66A05C19" w15:done="0"/>
  <w15:commentEx w15:paraId="6602C90B" w15:done="0"/>
  <w15:commentEx w15:paraId="07645FD0" w15:done="0"/>
  <w15:commentEx w15:paraId="62F053F4" w15:done="0"/>
  <w15:commentEx w15:paraId="6065A567" w15:done="0"/>
  <w15:commentEx w15:paraId="70317C2E" w15:done="0"/>
  <w15:commentEx w15:paraId="05F7BF39" w15:done="0"/>
  <w15:commentEx w15:paraId="6286EB34" w15:done="0"/>
  <w15:commentEx w15:paraId="1A9D4E70" w15:done="0"/>
  <w15:commentEx w15:paraId="759A3474" w15:done="0"/>
  <w15:commentEx w15:paraId="2213F011" w15:done="0"/>
  <w15:commentEx w15:paraId="3C72AA65" w15:done="0"/>
  <w15:commentEx w15:paraId="12642EF5" w15:done="0"/>
  <w15:commentEx w15:paraId="52C7093C" w15:done="0"/>
  <w15:commentEx w15:paraId="06A50284" w15:done="0"/>
  <w15:commentEx w15:paraId="43B87DDA" w15:done="1"/>
  <w15:commentEx w15:paraId="41EE934E" w15:done="0"/>
  <w15:commentEx w15:paraId="1468226C" w15:done="1"/>
  <w15:commentEx w15:paraId="5CA02C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F357C8" w16cex:dateUtc="2024-11-26T19:19:00Z"/>
  <w16cex:commentExtensible w16cex:durableId="5BE2AB9C" w16cex:dateUtc="2024-11-30T18:56:00Z"/>
  <w16cex:commentExtensible w16cex:durableId="37F04EA1" w16cex:dateUtc="2024-11-30T18:58:00Z"/>
  <w16cex:commentExtensible w16cex:durableId="58C23873" w16cex:dateUtc="2024-11-26T19:22:00Z"/>
  <w16cex:commentExtensible w16cex:durableId="2F9ACBD4" w16cex:dateUtc="2024-11-26T19:26:00Z"/>
  <w16cex:commentExtensible w16cex:durableId="4FBDAA86" w16cex:dateUtc="2024-11-30T19:02:00Z"/>
  <w16cex:commentExtensible w16cex:durableId="7A4D0DD8" w16cex:dateUtc="2024-11-30T19:06:00Z"/>
  <w16cex:commentExtensible w16cex:durableId="52575CC4" w16cex:dateUtc="2024-11-26T19:32:00Z"/>
  <w16cex:commentExtensible w16cex:durableId="79C27919" w16cex:dateUtc="2024-11-26T19:32:00Z"/>
  <w16cex:commentExtensible w16cex:durableId="696E773C" w16cex:dateUtc="2024-11-26T19:33:00Z"/>
  <w16cex:commentExtensible w16cex:durableId="0967C1D5" w16cex:dateUtc="2024-11-26T19:34:00Z"/>
  <w16cex:commentExtensible w16cex:durableId="1EB2F2BA" w16cex:dateUtc="2024-11-26T19:37:00Z"/>
  <w16cex:commentExtensible w16cex:durableId="3E913222" w16cex:dateUtc="2024-11-26T19:38:00Z"/>
  <w16cex:commentExtensible w16cex:durableId="48353D78" w16cex:dateUtc="2024-11-30T19:17:00Z"/>
  <w16cex:commentExtensible w16cex:durableId="28038452" w16cex:dateUtc="2024-11-30T19:23:00Z"/>
  <w16cex:commentExtensible w16cex:durableId="28D1E6FC" w16cex:dateUtc="2024-11-30T19:26:00Z"/>
  <w16cex:commentExtensible w16cex:durableId="155A2F17" w16cex:dateUtc="2024-11-30T19:29:00Z"/>
  <w16cex:commentExtensible w16cex:durableId="573F83FA" w16cex:dateUtc="2024-11-26T19:48:00Z"/>
  <w16cex:commentExtensible w16cex:durableId="416C8246" w16cex:dateUtc="2024-11-26T19:49:00Z"/>
  <w16cex:commentExtensible w16cex:durableId="4601D506" w16cex:dateUtc="2024-11-30T19:32:00Z"/>
  <w16cex:commentExtensible w16cex:durableId="7F2913CF" w16cex:dateUtc="2024-11-26T19:51:00Z"/>
  <w16cex:commentExtensible w16cex:durableId="751EDF32" w16cex:dateUtc="2024-11-26T19:52:00Z"/>
  <w16cex:commentExtensible w16cex:durableId="7AB88A6D" w16cex:dateUtc="2024-11-30T19:35:00Z"/>
  <w16cex:commentExtensible w16cex:durableId="205B2A7F" w16cex:dateUtc="2024-11-26T19:54:00Z"/>
  <w16cex:commentExtensible w16cex:durableId="2E67BFDA" w16cex:dateUtc="2024-11-26T19:55:00Z"/>
  <w16cex:commentExtensible w16cex:durableId="7E02E0DC" w16cex:dateUtc="2024-11-30T19:40:00Z"/>
  <w16cex:commentExtensible w16cex:durableId="30581061" w16cex:dateUtc="2024-11-29T18:00:00Z"/>
  <w16cex:commentExtensible w16cex:durableId="77CF73C0" w16cex:dateUtc="2024-11-29T17:54:00Z"/>
  <w16cex:commentExtensible w16cex:durableId="42CCBB6E" w16cex:dateUtc="2024-11-29T17:56:00Z"/>
  <w16cex:commentExtensible w16cex:durableId="3699FC0B" w16cex:dateUtc="2024-11-29T17:57:00Z"/>
  <w16cex:commentExtensible w16cex:durableId="1C26FCAF" w16cex:dateUtc="2024-11-29T18:02:00Z"/>
  <w16cex:commentExtensible w16cex:durableId="36F91287" w16cex:dateUtc="2024-11-29T18:04:00Z"/>
  <w16cex:commentExtensible w16cex:durableId="69163F41" w16cex:dateUtc="2024-11-29T18:05:00Z"/>
  <w16cex:commentExtensible w16cex:durableId="647396BF" w16cex:dateUtc="2024-11-29T18:06:00Z"/>
  <w16cex:commentExtensible w16cex:durableId="15BBD84D" w16cex:dateUtc="2024-11-29T18:09:00Z"/>
  <w16cex:commentExtensible w16cex:durableId="15ECFC4F" w16cex:dateUtc="2024-11-29T18:09:00Z"/>
  <w16cex:commentExtensible w16cex:durableId="7EAA51AF" w16cex:dateUtc="2024-11-29T18:12:00Z"/>
  <w16cex:commentExtensible w16cex:durableId="6911F3A7" w16cex:dateUtc="2024-11-29T18:15:00Z"/>
  <w16cex:commentExtensible w16cex:durableId="5AACCE24" w16cex:dateUtc="2024-11-29T18:18:00Z"/>
  <w16cex:commentExtensible w16cex:durableId="07E9214C" w16cex:dateUtc="2024-11-29T18:25:00Z"/>
  <w16cex:commentExtensible w16cex:durableId="1FBABA9C" w16cex:dateUtc="2024-11-29T18:26:00Z"/>
  <w16cex:commentExtensible w16cex:durableId="1C32CC21" w16cex:dateUtc="2025-01-11T17:04:00Z">
    <w16cex:extLst>
      <w16:ext w16:uri="{CE6994B0-6A32-4C9F-8C6B-6E91EDA988CE}">
        <cr:reactions xmlns:cr="http://schemas.microsoft.com/office/comments/2020/reactions">
          <cr:reaction reactionType="1">
            <cr:reactionInfo dateUtc="2025-01-17T19:35:37Z">
              <cr:user userId="S::david.tung@woven-planet.global::dc20e3dc-9046-4176-a3da-aa6a84727f87" userProvider="AD" userName="David Tung (Woven by Toyota, Inc.)"/>
            </cr:reactionInfo>
          </cr:reaction>
        </cr:reactions>
      </w16:ext>
    </w16cex:extLst>
  </w16cex:commentExtensible>
  <w16cex:commentExtensible w16cex:durableId="6BE0EEF1" w16cex:dateUtc="2025-01-11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2547E0" w16cid:durableId="5AF357C8"/>
  <w16cid:commentId w16cid:paraId="06FC182C" w16cid:durableId="5BE2AB9C"/>
  <w16cid:commentId w16cid:paraId="0547C522" w16cid:durableId="37F04EA1"/>
  <w16cid:commentId w16cid:paraId="6AD2D137" w16cid:durableId="58C23873"/>
  <w16cid:commentId w16cid:paraId="0642E5AE" w16cid:durableId="2F9ACBD4"/>
  <w16cid:commentId w16cid:paraId="74473AD1" w16cid:durableId="4FBDAA86"/>
  <w16cid:commentId w16cid:paraId="00A132CA" w16cid:durableId="7A4D0DD8"/>
  <w16cid:commentId w16cid:paraId="6B212BBA" w16cid:durableId="52575CC4"/>
  <w16cid:commentId w16cid:paraId="22AD0CC2" w16cid:durableId="79C27919"/>
  <w16cid:commentId w16cid:paraId="305BCD72" w16cid:durableId="696E773C"/>
  <w16cid:commentId w16cid:paraId="6231A93A" w16cid:durableId="0967C1D5"/>
  <w16cid:commentId w16cid:paraId="7889985B" w16cid:durableId="1EB2F2BA"/>
  <w16cid:commentId w16cid:paraId="3CED2C40" w16cid:durableId="3E913222"/>
  <w16cid:commentId w16cid:paraId="0C269A60" w16cid:durableId="48353D78"/>
  <w16cid:commentId w16cid:paraId="4AA49D7F" w16cid:durableId="28038452"/>
  <w16cid:commentId w16cid:paraId="74F954A1" w16cid:durableId="28D1E6FC"/>
  <w16cid:commentId w16cid:paraId="73161B51" w16cid:durableId="155A2F17"/>
  <w16cid:commentId w16cid:paraId="7E3900DA" w16cid:durableId="573F83FA"/>
  <w16cid:commentId w16cid:paraId="41E55A20" w16cid:durableId="416C8246"/>
  <w16cid:commentId w16cid:paraId="4DACDB73" w16cid:durableId="4601D506"/>
  <w16cid:commentId w16cid:paraId="54BF8F77" w16cid:durableId="7F2913CF"/>
  <w16cid:commentId w16cid:paraId="61462895" w16cid:durableId="751EDF32"/>
  <w16cid:commentId w16cid:paraId="3F89B06B" w16cid:durableId="7AB88A6D"/>
  <w16cid:commentId w16cid:paraId="37917217" w16cid:durableId="205B2A7F"/>
  <w16cid:commentId w16cid:paraId="66A05C19" w16cid:durableId="2E67BFDA"/>
  <w16cid:commentId w16cid:paraId="6602C90B" w16cid:durableId="7E02E0DC"/>
  <w16cid:commentId w16cid:paraId="07645FD0" w16cid:durableId="30581061"/>
  <w16cid:commentId w16cid:paraId="62F053F4" w16cid:durableId="77CF73C0"/>
  <w16cid:commentId w16cid:paraId="6065A567" w16cid:durableId="42CCBB6E"/>
  <w16cid:commentId w16cid:paraId="70317C2E" w16cid:durableId="3699FC0B"/>
  <w16cid:commentId w16cid:paraId="05F7BF39" w16cid:durableId="1C26FCAF"/>
  <w16cid:commentId w16cid:paraId="6286EB34" w16cid:durableId="36F91287"/>
  <w16cid:commentId w16cid:paraId="1A9D4E70" w16cid:durableId="69163F41"/>
  <w16cid:commentId w16cid:paraId="759A3474" w16cid:durableId="647396BF"/>
  <w16cid:commentId w16cid:paraId="2213F011" w16cid:durableId="15BBD84D"/>
  <w16cid:commentId w16cid:paraId="3C72AA65" w16cid:durableId="15ECFC4F"/>
  <w16cid:commentId w16cid:paraId="12642EF5" w16cid:durableId="7EAA51AF"/>
  <w16cid:commentId w16cid:paraId="52C7093C" w16cid:durableId="6911F3A7"/>
  <w16cid:commentId w16cid:paraId="06A50284" w16cid:durableId="5AACCE24"/>
  <w16cid:commentId w16cid:paraId="43B87DDA" w16cid:durableId="07E9214C"/>
  <w16cid:commentId w16cid:paraId="41EE934E" w16cid:durableId="1FBABA9C"/>
  <w16cid:commentId w16cid:paraId="1468226C" w16cid:durableId="1C32CC21"/>
  <w16cid:commentId w16cid:paraId="5CA02CAC" w16cid:durableId="6BE0EE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AF04EC" w14:textId="77777777" w:rsidR="00607EB4" w:rsidRDefault="00607EB4">
      <w:r>
        <w:separator/>
      </w:r>
    </w:p>
  </w:endnote>
  <w:endnote w:type="continuationSeparator" w:id="0">
    <w:p w14:paraId="430A9ED1" w14:textId="77777777" w:rsidR="00607EB4" w:rsidRDefault="00607E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73013FF-6E4A-B145-BCE2-98D9F7E15552}"/>
  </w:font>
  <w:font w:name="Times New Roman">
    <w:panose1 w:val="02020603050405020304"/>
    <w:charset w:val="00"/>
    <w:family w:val="roman"/>
    <w:pitch w:val="variable"/>
    <w:sig w:usb0="E0002EFF" w:usb1="C000785B" w:usb2="00000009" w:usb3="00000000" w:csb0="000001FF" w:csb1="00000000"/>
    <w:embedRegular r:id="rId2" w:fontKey="{9E0F50AE-C203-B945-831D-EE8C2F3E266E}"/>
    <w:embedBold r:id="rId3" w:fontKey="{FD436F5A-8799-AD45-BA1C-F18F443E5C38}"/>
    <w:embedItalic r:id="rId4" w:fontKey="{1BAF6449-5DC1-EA48-9AF8-304B095D99EF}"/>
    <w:embedBoldItalic r:id="rId5" w:fontKey="{31BA94B4-3B33-E544-8066-621CF20CB0FF}"/>
  </w:font>
  <w:font w:name="Courier New">
    <w:panose1 w:val="02070309020205020404"/>
    <w:charset w:val="00"/>
    <w:family w:val="modern"/>
    <w:pitch w:val="fixed"/>
    <w:sig w:usb0="E0002EFF" w:usb1="C0007843" w:usb2="00000009" w:usb3="00000000" w:csb0="000001FF" w:csb1="00000000"/>
    <w:embedRegular r:id="rId6" w:fontKey="{67BE1CA8-F1D9-4E48-AB90-85A3E5966AC3}"/>
  </w:font>
  <w:font w:name="Wingdings">
    <w:panose1 w:val="05000000000000000000"/>
    <w:charset w:val="4D"/>
    <w:family w:val="decorative"/>
    <w:pitch w:val="variable"/>
    <w:sig w:usb0="00000003" w:usb1="00000000" w:usb2="00000000" w:usb3="00000000" w:csb0="80000001" w:csb1="00000000"/>
    <w:embedRegular r:id="rId7" w:fontKey="{9433706A-44C0-4041-B122-B1FDD23D3314}"/>
  </w:font>
  <w:font w:name="Calibri">
    <w:panose1 w:val="020F0502020204030204"/>
    <w:charset w:val="00"/>
    <w:family w:val="swiss"/>
    <w:pitch w:val="variable"/>
    <w:sig w:usb0="E4002EFF" w:usb1="C200247B" w:usb2="00000009" w:usb3="00000000" w:csb0="000001FF" w:csb1="00000000"/>
    <w:embedRegular r:id="rId8" w:fontKey="{A6701D52-C097-FD4A-BAB9-7022E4A9FD0B}"/>
    <w:embedBold r:id="rId9" w:fontKey="{B4BD836C-4085-C04E-8414-CD089B9831C1}"/>
    <w:embedItalic r:id="rId10" w:fontKey="{E45CC0DD-150E-674C-9973-79E3A6952FC5}"/>
    <w:embedBoldItalic r:id="rId11" w:fontKey="{CED44C8D-E39F-3F4F-A646-9DA832D73299}"/>
  </w:font>
  <w:font w:name="Arial">
    <w:panose1 w:val="020B0604020202020204"/>
    <w:charset w:val="00"/>
    <w:family w:val="swiss"/>
    <w:pitch w:val="variable"/>
    <w:sig w:usb0="E0002EFF" w:usb1="C000785B" w:usb2="00000009" w:usb3="00000000" w:csb0="000001FF" w:csb1="00000000"/>
    <w:embedRegular r:id="rId12" w:fontKey="{CBE15972-E493-0D4B-983A-CEC609AB66BB}"/>
  </w:font>
  <w:font w:name="Segoe UI">
    <w:panose1 w:val="020B0502040204020203"/>
    <w:charset w:val="00"/>
    <w:family w:val="swiss"/>
    <w:pitch w:val="variable"/>
    <w:sig w:usb0="E4002EFF" w:usb1="C000E47F" w:usb2="00000009" w:usb3="00000000" w:csb0="000001FF" w:csb1="00000000"/>
    <w:embedRegular r:id="rId13" w:fontKey="{440CC3ED-7FA8-BE40-BF61-EADC720DFC78}"/>
  </w:font>
  <w:font w:name="Georgia">
    <w:panose1 w:val="02040502050405020303"/>
    <w:charset w:val="00"/>
    <w:family w:val="roman"/>
    <w:pitch w:val="variable"/>
    <w:sig w:usb0="00000287" w:usb1="00000000" w:usb2="00000000" w:usb3="00000000" w:csb0="0000009F" w:csb1="00000000"/>
    <w:embedRegular r:id="rId14" w:fontKey="{E05B7632-5733-124E-A7A0-1E41459B936F}"/>
    <w:embedItalic r:id="rId15" w:fontKey="{EBFC0BA2-A631-A54E-BF2A-D461CA371510}"/>
  </w:font>
  <w:font w:name="TimesNewRoman">
    <w:altName w:val="Times New Roman"/>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embedRegular r:id="rId18" w:fontKey="{38FD8498-F3A2-1D4D-B5B8-DCFCFF09109D}"/>
    <w:embedBold r:id="rId19" w:fontKey="{CFD2E89A-30EB-3A4D-AD4C-5754B473F780}"/>
    <w:embedItalic r:id="rId20" w:fontKey="{3D172C77-8F0C-9A4F-9D79-EE9D9DF63E54}"/>
    <w:embedBoldItalic r:id="rId21" w:fontKey="{37A0CFFB-0AB5-3B44-A8CF-D0F188F900D4}"/>
  </w:font>
  <w:font w:name="Malgun Gothic">
    <w:panose1 w:val="020B0503020000020004"/>
    <w:charset w:val="81"/>
    <w:family w:val="swiss"/>
    <w:pitch w:val="variable"/>
    <w:sig w:usb0="9000002F" w:usb1="29D77CFB" w:usb2="00000012" w:usb3="00000000" w:csb0="00080001" w:csb1="00000000"/>
    <w:embedRegular r:id="rId22" w:subsetted="1" w:fontKey="{94935C2D-0CE7-B24A-B59B-CBFEA14D39AC}"/>
  </w:font>
  <w:font w:name="Calibri Light">
    <w:panose1 w:val="020F0302020204030204"/>
    <w:charset w:val="00"/>
    <w:family w:val="swiss"/>
    <w:pitch w:val="variable"/>
    <w:sig w:usb0="E4002EFF" w:usb1="C200247B" w:usb2="00000009" w:usb3="00000000" w:csb0="000001FF" w:csb1="00000000"/>
    <w:embedRegular r:id="rId23" w:fontKey="{1CBC26D4-4230-FB48-8636-29B701D3CF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470AC" w14:textId="77777777" w:rsidR="0088417B" w:rsidRDefault="008841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83" w14:textId="3996852D" w:rsidR="00CF1CCF" w:rsidRDefault="00E308C4">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8376D0">
      <w:rPr>
        <w:noProof/>
        <w:color w:val="000000"/>
      </w:rPr>
      <w:t>2</w:t>
    </w:r>
    <w:r>
      <w:rPr>
        <w:color w:val="000000"/>
      </w:rPr>
      <w:fldChar w:fldCharType="end"/>
    </w:r>
  </w:p>
  <w:p w14:paraId="00000184" w14:textId="77777777" w:rsidR="00CF1CCF" w:rsidRDefault="00CF1CCF">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5AA0C" w14:textId="77777777" w:rsidR="0088417B" w:rsidRDefault="008841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0A70A0" w14:textId="77777777" w:rsidR="00607EB4" w:rsidRDefault="00607EB4">
      <w:r>
        <w:separator/>
      </w:r>
    </w:p>
  </w:footnote>
  <w:footnote w:type="continuationSeparator" w:id="0">
    <w:p w14:paraId="7B8B3FAF" w14:textId="77777777" w:rsidR="00607EB4" w:rsidRDefault="00607EB4">
      <w:r>
        <w:continuationSeparator/>
      </w:r>
    </w:p>
  </w:footnote>
  <w:footnote w:id="1">
    <w:p w14:paraId="51FCCE32" w14:textId="11B86226" w:rsidR="00D67D30" w:rsidRDefault="00D67D30">
      <w:pPr>
        <w:pStyle w:val="FootnoteText"/>
      </w:pPr>
      <w:r>
        <w:rPr>
          <w:rStyle w:val="FootnoteReference"/>
        </w:rPr>
        <w:footnoteRef/>
      </w:r>
      <w:r>
        <w:t xml:space="preserve"> </w:t>
      </w:r>
      <w:r>
        <w:rPr>
          <w:color w:val="000000"/>
        </w:rPr>
        <w:t>The actual device control research and implementation are not in the scope of this praxis.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B1E3F" w14:textId="77777777" w:rsidR="0088417B" w:rsidRDefault="008841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5561F" w14:textId="77777777" w:rsidR="0088417B" w:rsidRDefault="008841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C2328" w14:textId="77777777" w:rsidR="0088417B" w:rsidRDefault="008841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D3A61" w14:textId="77777777" w:rsidR="0088417B" w:rsidRDefault="008841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F4985"/>
    <w:multiLevelType w:val="hybridMultilevel"/>
    <w:tmpl w:val="2F68F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DF679D"/>
    <w:multiLevelType w:val="multilevel"/>
    <w:tmpl w:val="7596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45137"/>
    <w:multiLevelType w:val="multilevel"/>
    <w:tmpl w:val="016E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0143AA"/>
    <w:multiLevelType w:val="multilevel"/>
    <w:tmpl w:val="0D248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1322A"/>
    <w:multiLevelType w:val="multilevel"/>
    <w:tmpl w:val="52C8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0B4EFE"/>
    <w:multiLevelType w:val="multilevel"/>
    <w:tmpl w:val="5714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50358D"/>
    <w:multiLevelType w:val="multilevel"/>
    <w:tmpl w:val="3F421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2F3CBE"/>
    <w:multiLevelType w:val="multilevel"/>
    <w:tmpl w:val="26F2592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232872C4"/>
    <w:multiLevelType w:val="multilevel"/>
    <w:tmpl w:val="4998D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AA6C3E"/>
    <w:multiLevelType w:val="multilevel"/>
    <w:tmpl w:val="9EB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E5510C"/>
    <w:multiLevelType w:val="multilevel"/>
    <w:tmpl w:val="1FB85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BF66E6"/>
    <w:multiLevelType w:val="multilevel"/>
    <w:tmpl w:val="96F0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5B577B"/>
    <w:multiLevelType w:val="multilevel"/>
    <w:tmpl w:val="877C0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9E1918"/>
    <w:multiLevelType w:val="multilevel"/>
    <w:tmpl w:val="C6A2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0B5CF8"/>
    <w:multiLevelType w:val="multilevel"/>
    <w:tmpl w:val="E416D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D51F4D"/>
    <w:multiLevelType w:val="multilevel"/>
    <w:tmpl w:val="071A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F96223"/>
    <w:multiLevelType w:val="hybridMultilevel"/>
    <w:tmpl w:val="6700E3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81603B9"/>
    <w:multiLevelType w:val="multilevel"/>
    <w:tmpl w:val="FF12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255467"/>
    <w:multiLevelType w:val="multilevel"/>
    <w:tmpl w:val="9BA829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664C2BDA"/>
    <w:multiLevelType w:val="multilevel"/>
    <w:tmpl w:val="E65E6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7C7148"/>
    <w:multiLevelType w:val="multilevel"/>
    <w:tmpl w:val="285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2E0C61"/>
    <w:multiLevelType w:val="hybridMultilevel"/>
    <w:tmpl w:val="486A7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3D3582"/>
    <w:multiLevelType w:val="multilevel"/>
    <w:tmpl w:val="3B7A1112"/>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BE91FA5"/>
    <w:multiLevelType w:val="multilevel"/>
    <w:tmpl w:val="5FB2A2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4" w15:restartNumberingAfterBreak="0">
    <w:nsid w:val="6CDC1346"/>
    <w:multiLevelType w:val="hybridMultilevel"/>
    <w:tmpl w:val="53847F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E1E563D"/>
    <w:multiLevelType w:val="hybridMultilevel"/>
    <w:tmpl w:val="3B7A1112"/>
    <w:lvl w:ilvl="0" w:tplc="29367F3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0C127F"/>
    <w:multiLevelType w:val="hybridMultilevel"/>
    <w:tmpl w:val="ADAC4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85E0325"/>
    <w:multiLevelType w:val="multilevel"/>
    <w:tmpl w:val="8668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C733BF"/>
    <w:multiLevelType w:val="multilevel"/>
    <w:tmpl w:val="AB2E8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B45FC8"/>
    <w:multiLevelType w:val="hybridMultilevel"/>
    <w:tmpl w:val="893A1A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82223028">
    <w:abstractNumId w:val="16"/>
  </w:num>
  <w:num w:numId="2" w16cid:durableId="2008167726">
    <w:abstractNumId w:val="21"/>
  </w:num>
  <w:num w:numId="3" w16cid:durableId="2050109631">
    <w:abstractNumId w:val="5"/>
  </w:num>
  <w:num w:numId="4" w16cid:durableId="1414159769">
    <w:abstractNumId w:val="13"/>
  </w:num>
  <w:num w:numId="5" w16cid:durableId="1521045845">
    <w:abstractNumId w:val="2"/>
  </w:num>
  <w:num w:numId="6" w16cid:durableId="1983849881">
    <w:abstractNumId w:val="20"/>
  </w:num>
  <w:num w:numId="7" w16cid:durableId="651106488">
    <w:abstractNumId w:val="9"/>
  </w:num>
  <w:num w:numId="8" w16cid:durableId="2127657907">
    <w:abstractNumId w:val="27"/>
  </w:num>
  <w:num w:numId="9" w16cid:durableId="760762707">
    <w:abstractNumId w:val="28"/>
  </w:num>
  <w:num w:numId="10" w16cid:durableId="755906795">
    <w:abstractNumId w:val="18"/>
  </w:num>
  <w:num w:numId="11" w16cid:durableId="1503934323">
    <w:abstractNumId w:val="7"/>
  </w:num>
  <w:num w:numId="12" w16cid:durableId="1584530447">
    <w:abstractNumId w:val="23"/>
  </w:num>
  <w:num w:numId="13" w16cid:durableId="2118942131">
    <w:abstractNumId w:val="29"/>
  </w:num>
  <w:num w:numId="14" w16cid:durableId="1020007290">
    <w:abstractNumId w:val="24"/>
  </w:num>
  <w:num w:numId="15" w16cid:durableId="1997876032">
    <w:abstractNumId w:val="0"/>
  </w:num>
  <w:num w:numId="16" w16cid:durableId="135992156">
    <w:abstractNumId w:val="25"/>
  </w:num>
  <w:num w:numId="17" w16cid:durableId="2043900980">
    <w:abstractNumId w:val="22"/>
  </w:num>
  <w:num w:numId="18" w16cid:durableId="2078629461">
    <w:abstractNumId w:val="1"/>
  </w:num>
  <w:num w:numId="19" w16cid:durableId="762381458">
    <w:abstractNumId w:val="26"/>
  </w:num>
  <w:num w:numId="20" w16cid:durableId="1531185192">
    <w:abstractNumId w:val="19"/>
  </w:num>
  <w:num w:numId="21" w16cid:durableId="2140340872">
    <w:abstractNumId w:val="3"/>
  </w:num>
  <w:num w:numId="22" w16cid:durableId="293869683">
    <w:abstractNumId w:val="12"/>
  </w:num>
  <w:num w:numId="23" w16cid:durableId="820315997">
    <w:abstractNumId w:val="8"/>
  </w:num>
  <w:num w:numId="24" w16cid:durableId="2086875836">
    <w:abstractNumId w:val="11"/>
  </w:num>
  <w:num w:numId="25" w16cid:durableId="1429618352">
    <w:abstractNumId w:val="6"/>
  </w:num>
  <w:num w:numId="26" w16cid:durableId="1956860153">
    <w:abstractNumId w:val="4"/>
  </w:num>
  <w:num w:numId="27" w16cid:durableId="1652708726">
    <w:abstractNumId w:val="10"/>
  </w:num>
  <w:num w:numId="28" w16cid:durableId="1377702958">
    <w:abstractNumId w:val="17"/>
  </w:num>
  <w:num w:numId="29" w16cid:durableId="511383788">
    <w:abstractNumId w:val="15"/>
  </w:num>
  <w:num w:numId="30" w16cid:durableId="169819775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es Cowley">
    <w15:presenceInfo w15:providerId="Windows Live" w15:userId="52e9e96986621f7a"/>
  </w15:person>
  <w15:person w15:author="Sarkani, Shahryar">
    <w15:presenceInfo w15:providerId="AD" w15:userId="S::g1usxs@gwu.edu::c61499bb-ac38-44db-b98b-fcf5b19a79bd"/>
  </w15:person>
  <w15:person w15:author="David Tung (Woven by Toyota, Inc.)">
    <w15:presenceInfo w15:providerId="AD" w15:userId="S::david.tung@woven-planet.global::dc20e3dc-9046-4176-a3da-aa6a84727f87"/>
  </w15:person>
  <w15:person w15:author="Flora Farago">
    <w15:presenceInfo w15:providerId="Windows Live" w15:userId="a2bfe9c4a49795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isplayBackgroundShape/>
  <w:embedTrueType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CCF"/>
    <w:rsid w:val="00006B45"/>
    <w:rsid w:val="000107DD"/>
    <w:rsid w:val="00010E4B"/>
    <w:rsid w:val="000114D5"/>
    <w:rsid w:val="00012C5A"/>
    <w:rsid w:val="00014D61"/>
    <w:rsid w:val="00017D1D"/>
    <w:rsid w:val="00020E7C"/>
    <w:rsid w:val="00023461"/>
    <w:rsid w:val="0002504D"/>
    <w:rsid w:val="00025AFA"/>
    <w:rsid w:val="0003154C"/>
    <w:rsid w:val="0003286A"/>
    <w:rsid w:val="000362D4"/>
    <w:rsid w:val="00037D01"/>
    <w:rsid w:val="00040030"/>
    <w:rsid w:val="00040302"/>
    <w:rsid w:val="00040453"/>
    <w:rsid w:val="00046546"/>
    <w:rsid w:val="00046FFC"/>
    <w:rsid w:val="00047ECA"/>
    <w:rsid w:val="00051368"/>
    <w:rsid w:val="00052042"/>
    <w:rsid w:val="00055517"/>
    <w:rsid w:val="00060396"/>
    <w:rsid w:val="00061D27"/>
    <w:rsid w:val="000641DA"/>
    <w:rsid w:val="000671B5"/>
    <w:rsid w:val="00071142"/>
    <w:rsid w:val="00074442"/>
    <w:rsid w:val="00074C9A"/>
    <w:rsid w:val="00075E9C"/>
    <w:rsid w:val="0007679E"/>
    <w:rsid w:val="000779F6"/>
    <w:rsid w:val="000825A4"/>
    <w:rsid w:val="000825C1"/>
    <w:rsid w:val="00082BCE"/>
    <w:rsid w:val="00084DDE"/>
    <w:rsid w:val="00085FD3"/>
    <w:rsid w:val="00095D4B"/>
    <w:rsid w:val="000A25C8"/>
    <w:rsid w:val="000A3C79"/>
    <w:rsid w:val="000A5836"/>
    <w:rsid w:val="000A6374"/>
    <w:rsid w:val="000A7C45"/>
    <w:rsid w:val="000B3B7A"/>
    <w:rsid w:val="000B4FB2"/>
    <w:rsid w:val="000B5A50"/>
    <w:rsid w:val="000B5D71"/>
    <w:rsid w:val="000B7F39"/>
    <w:rsid w:val="000C1BA3"/>
    <w:rsid w:val="000C1D6F"/>
    <w:rsid w:val="000C65A7"/>
    <w:rsid w:val="000D0151"/>
    <w:rsid w:val="000D6C7D"/>
    <w:rsid w:val="000E1BD3"/>
    <w:rsid w:val="000E5362"/>
    <w:rsid w:val="000F0144"/>
    <w:rsid w:val="000F099E"/>
    <w:rsid w:val="000F166E"/>
    <w:rsid w:val="000F2D0E"/>
    <w:rsid w:val="000F68D0"/>
    <w:rsid w:val="0010014E"/>
    <w:rsid w:val="00103A03"/>
    <w:rsid w:val="00105088"/>
    <w:rsid w:val="0011031E"/>
    <w:rsid w:val="001136B4"/>
    <w:rsid w:val="001141B3"/>
    <w:rsid w:val="00114237"/>
    <w:rsid w:val="001202CD"/>
    <w:rsid w:val="001222F9"/>
    <w:rsid w:val="00122CD8"/>
    <w:rsid w:val="00123D77"/>
    <w:rsid w:val="0012796E"/>
    <w:rsid w:val="001313D4"/>
    <w:rsid w:val="001329FA"/>
    <w:rsid w:val="00134BEF"/>
    <w:rsid w:val="00134EAC"/>
    <w:rsid w:val="001353B1"/>
    <w:rsid w:val="001366C4"/>
    <w:rsid w:val="0014114D"/>
    <w:rsid w:val="00141AD5"/>
    <w:rsid w:val="00146510"/>
    <w:rsid w:val="00150E17"/>
    <w:rsid w:val="00151BC8"/>
    <w:rsid w:val="00152C24"/>
    <w:rsid w:val="00153178"/>
    <w:rsid w:val="0015635C"/>
    <w:rsid w:val="001618FD"/>
    <w:rsid w:val="001636EA"/>
    <w:rsid w:val="001666B1"/>
    <w:rsid w:val="00171F85"/>
    <w:rsid w:val="00172E49"/>
    <w:rsid w:val="00173C57"/>
    <w:rsid w:val="00175A49"/>
    <w:rsid w:val="00176DBC"/>
    <w:rsid w:val="00181D9F"/>
    <w:rsid w:val="00182431"/>
    <w:rsid w:val="001834EC"/>
    <w:rsid w:val="00186B8E"/>
    <w:rsid w:val="001872F9"/>
    <w:rsid w:val="0019113E"/>
    <w:rsid w:val="001919FC"/>
    <w:rsid w:val="00195134"/>
    <w:rsid w:val="00195A05"/>
    <w:rsid w:val="001976C3"/>
    <w:rsid w:val="001A2A70"/>
    <w:rsid w:val="001A3601"/>
    <w:rsid w:val="001A36E3"/>
    <w:rsid w:val="001A47FB"/>
    <w:rsid w:val="001B2138"/>
    <w:rsid w:val="001B3910"/>
    <w:rsid w:val="001B4A46"/>
    <w:rsid w:val="001B6293"/>
    <w:rsid w:val="001B7012"/>
    <w:rsid w:val="001C0220"/>
    <w:rsid w:val="001C2599"/>
    <w:rsid w:val="001C36D8"/>
    <w:rsid w:val="001C6A5C"/>
    <w:rsid w:val="001D19E4"/>
    <w:rsid w:val="001D280D"/>
    <w:rsid w:val="001D3CD6"/>
    <w:rsid w:val="001E1D82"/>
    <w:rsid w:val="001E1F0D"/>
    <w:rsid w:val="001E22C6"/>
    <w:rsid w:val="001E4840"/>
    <w:rsid w:val="001E4DF5"/>
    <w:rsid w:val="001E4FC5"/>
    <w:rsid w:val="001E63F9"/>
    <w:rsid w:val="001E698B"/>
    <w:rsid w:val="001F049F"/>
    <w:rsid w:val="001F12CD"/>
    <w:rsid w:val="001F13C1"/>
    <w:rsid w:val="001F4976"/>
    <w:rsid w:val="001F5B1A"/>
    <w:rsid w:val="001F691D"/>
    <w:rsid w:val="00200FFC"/>
    <w:rsid w:val="00201DD3"/>
    <w:rsid w:val="002022C6"/>
    <w:rsid w:val="00202BD4"/>
    <w:rsid w:val="002034BA"/>
    <w:rsid w:val="00203BD1"/>
    <w:rsid w:val="0020496C"/>
    <w:rsid w:val="0020615A"/>
    <w:rsid w:val="00207108"/>
    <w:rsid w:val="00211AFD"/>
    <w:rsid w:val="0021280B"/>
    <w:rsid w:val="00213677"/>
    <w:rsid w:val="00214327"/>
    <w:rsid w:val="002155D8"/>
    <w:rsid w:val="00215A43"/>
    <w:rsid w:val="00221F26"/>
    <w:rsid w:val="00221FF0"/>
    <w:rsid w:val="00223012"/>
    <w:rsid w:val="00225000"/>
    <w:rsid w:val="00225073"/>
    <w:rsid w:val="00225D61"/>
    <w:rsid w:val="00226946"/>
    <w:rsid w:val="0023395F"/>
    <w:rsid w:val="00235136"/>
    <w:rsid w:val="002371DD"/>
    <w:rsid w:val="00237BDF"/>
    <w:rsid w:val="002427BE"/>
    <w:rsid w:val="002433B3"/>
    <w:rsid w:val="002478B2"/>
    <w:rsid w:val="002478CA"/>
    <w:rsid w:val="00252AF5"/>
    <w:rsid w:val="00254A62"/>
    <w:rsid w:val="00254D80"/>
    <w:rsid w:val="0025579C"/>
    <w:rsid w:val="002622CC"/>
    <w:rsid w:val="00262A98"/>
    <w:rsid w:val="0026428B"/>
    <w:rsid w:val="00265972"/>
    <w:rsid w:val="00267E5E"/>
    <w:rsid w:val="00270AB9"/>
    <w:rsid w:val="00277127"/>
    <w:rsid w:val="00280C46"/>
    <w:rsid w:val="00287202"/>
    <w:rsid w:val="00290E51"/>
    <w:rsid w:val="00292C00"/>
    <w:rsid w:val="00296061"/>
    <w:rsid w:val="002973E7"/>
    <w:rsid w:val="002A23D7"/>
    <w:rsid w:val="002A3664"/>
    <w:rsid w:val="002A43E1"/>
    <w:rsid w:val="002A644A"/>
    <w:rsid w:val="002B0200"/>
    <w:rsid w:val="002B1DAC"/>
    <w:rsid w:val="002B23DA"/>
    <w:rsid w:val="002B41BA"/>
    <w:rsid w:val="002B587D"/>
    <w:rsid w:val="002B5F33"/>
    <w:rsid w:val="002B76E2"/>
    <w:rsid w:val="002C07F4"/>
    <w:rsid w:val="002C365B"/>
    <w:rsid w:val="002D0D80"/>
    <w:rsid w:val="002D7BA9"/>
    <w:rsid w:val="002E0A1E"/>
    <w:rsid w:val="002E2139"/>
    <w:rsid w:val="002E3A45"/>
    <w:rsid w:val="002E48A5"/>
    <w:rsid w:val="002E4E9C"/>
    <w:rsid w:val="002E66BF"/>
    <w:rsid w:val="002E6847"/>
    <w:rsid w:val="002E6DFC"/>
    <w:rsid w:val="002E7721"/>
    <w:rsid w:val="002F02B4"/>
    <w:rsid w:val="002F1EB6"/>
    <w:rsid w:val="002F5A48"/>
    <w:rsid w:val="002F7DB1"/>
    <w:rsid w:val="0030019A"/>
    <w:rsid w:val="00301136"/>
    <w:rsid w:val="00307B45"/>
    <w:rsid w:val="00310D7E"/>
    <w:rsid w:val="00313BC5"/>
    <w:rsid w:val="00313CD4"/>
    <w:rsid w:val="003170EC"/>
    <w:rsid w:val="003220B0"/>
    <w:rsid w:val="00324443"/>
    <w:rsid w:val="00324BC1"/>
    <w:rsid w:val="00326DCF"/>
    <w:rsid w:val="003277B5"/>
    <w:rsid w:val="00330153"/>
    <w:rsid w:val="0033635B"/>
    <w:rsid w:val="003368AF"/>
    <w:rsid w:val="00340546"/>
    <w:rsid w:val="00340C0F"/>
    <w:rsid w:val="00342B79"/>
    <w:rsid w:val="00343ABD"/>
    <w:rsid w:val="00344627"/>
    <w:rsid w:val="00345291"/>
    <w:rsid w:val="003476AF"/>
    <w:rsid w:val="003477B9"/>
    <w:rsid w:val="00347FF5"/>
    <w:rsid w:val="003503F0"/>
    <w:rsid w:val="00350E25"/>
    <w:rsid w:val="003541C0"/>
    <w:rsid w:val="003546A4"/>
    <w:rsid w:val="003546A7"/>
    <w:rsid w:val="00354E89"/>
    <w:rsid w:val="00360866"/>
    <w:rsid w:val="003629E2"/>
    <w:rsid w:val="00363201"/>
    <w:rsid w:val="00363A1C"/>
    <w:rsid w:val="00364583"/>
    <w:rsid w:val="00367ABC"/>
    <w:rsid w:val="00373336"/>
    <w:rsid w:val="003746DB"/>
    <w:rsid w:val="00375CFB"/>
    <w:rsid w:val="003774B7"/>
    <w:rsid w:val="00377C02"/>
    <w:rsid w:val="00381D49"/>
    <w:rsid w:val="00382902"/>
    <w:rsid w:val="00386D8B"/>
    <w:rsid w:val="00387911"/>
    <w:rsid w:val="003903F6"/>
    <w:rsid w:val="003936D3"/>
    <w:rsid w:val="003A11A6"/>
    <w:rsid w:val="003A2E78"/>
    <w:rsid w:val="003A33DF"/>
    <w:rsid w:val="003A46C1"/>
    <w:rsid w:val="003B022C"/>
    <w:rsid w:val="003B3486"/>
    <w:rsid w:val="003B47EC"/>
    <w:rsid w:val="003B4CC8"/>
    <w:rsid w:val="003B6F63"/>
    <w:rsid w:val="003C0CED"/>
    <w:rsid w:val="003C2953"/>
    <w:rsid w:val="003C62F6"/>
    <w:rsid w:val="003C6ABE"/>
    <w:rsid w:val="003C6F0B"/>
    <w:rsid w:val="003C7004"/>
    <w:rsid w:val="003D140C"/>
    <w:rsid w:val="003D2DBE"/>
    <w:rsid w:val="003D40D0"/>
    <w:rsid w:val="003D6CA7"/>
    <w:rsid w:val="003D743D"/>
    <w:rsid w:val="003D7F4A"/>
    <w:rsid w:val="003E0D23"/>
    <w:rsid w:val="003E163D"/>
    <w:rsid w:val="003E1799"/>
    <w:rsid w:val="003E3092"/>
    <w:rsid w:val="003E4363"/>
    <w:rsid w:val="003E494C"/>
    <w:rsid w:val="003E52B3"/>
    <w:rsid w:val="003E6667"/>
    <w:rsid w:val="003E6D6B"/>
    <w:rsid w:val="003F1F56"/>
    <w:rsid w:val="003F22C9"/>
    <w:rsid w:val="00400CFA"/>
    <w:rsid w:val="0040114C"/>
    <w:rsid w:val="00405820"/>
    <w:rsid w:val="00406889"/>
    <w:rsid w:val="00406AA7"/>
    <w:rsid w:val="00406EBD"/>
    <w:rsid w:val="00411823"/>
    <w:rsid w:val="0041593E"/>
    <w:rsid w:val="00417AC9"/>
    <w:rsid w:val="00420D88"/>
    <w:rsid w:val="0042201A"/>
    <w:rsid w:val="00422CF6"/>
    <w:rsid w:val="00422D90"/>
    <w:rsid w:val="00423C39"/>
    <w:rsid w:val="004302FC"/>
    <w:rsid w:val="00433650"/>
    <w:rsid w:val="00433B4A"/>
    <w:rsid w:val="00433DFC"/>
    <w:rsid w:val="00437297"/>
    <w:rsid w:val="0044219E"/>
    <w:rsid w:val="0044391D"/>
    <w:rsid w:val="00443C3B"/>
    <w:rsid w:val="00446840"/>
    <w:rsid w:val="00447416"/>
    <w:rsid w:val="00451ED9"/>
    <w:rsid w:val="00452965"/>
    <w:rsid w:val="004529F3"/>
    <w:rsid w:val="00453067"/>
    <w:rsid w:val="0045601D"/>
    <w:rsid w:val="0045629E"/>
    <w:rsid w:val="00460274"/>
    <w:rsid w:val="004623E6"/>
    <w:rsid w:val="00462F90"/>
    <w:rsid w:val="00463C6E"/>
    <w:rsid w:val="00466A40"/>
    <w:rsid w:val="004678E2"/>
    <w:rsid w:val="004700CF"/>
    <w:rsid w:val="00471634"/>
    <w:rsid w:val="00471AE3"/>
    <w:rsid w:val="00471F48"/>
    <w:rsid w:val="00472FFE"/>
    <w:rsid w:val="00473A4A"/>
    <w:rsid w:val="0047668C"/>
    <w:rsid w:val="004774BA"/>
    <w:rsid w:val="00477CB3"/>
    <w:rsid w:val="00484D80"/>
    <w:rsid w:val="0048696C"/>
    <w:rsid w:val="0049063B"/>
    <w:rsid w:val="00490D0A"/>
    <w:rsid w:val="004916A4"/>
    <w:rsid w:val="00494906"/>
    <w:rsid w:val="00495536"/>
    <w:rsid w:val="004A20DA"/>
    <w:rsid w:val="004A2998"/>
    <w:rsid w:val="004A760E"/>
    <w:rsid w:val="004B1C2C"/>
    <w:rsid w:val="004B419C"/>
    <w:rsid w:val="004B5E9A"/>
    <w:rsid w:val="004B6A2F"/>
    <w:rsid w:val="004B6E04"/>
    <w:rsid w:val="004C1E76"/>
    <w:rsid w:val="004C339A"/>
    <w:rsid w:val="004C4359"/>
    <w:rsid w:val="004C776C"/>
    <w:rsid w:val="004D0214"/>
    <w:rsid w:val="004D08D5"/>
    <w:rsid w:val="004D1202"/>
    <w:rsid w:val="004D6F24"/>
    <w:rsid w:val="004D7F99"/>
    <w:rsid w:val="004E7D52"/>
    <w:rsid w:val="004E7E93"/>
    <w:rsid w:val="004F59D6"/>
    <w:rsid w:val="004F5BB7"/>
    <w:rsid w:val="004F6335"/>
    <w:rsid w:val="004F779D"/>
    <w:rsid w:val="0050272A"/>
    <w:rsid w:val="00504E40"/>
    <w:rsid w:val="005079A5"/>
    <w:rsid w:val="005144E0"/>
    <w:rsid w:val="00516ACC"/>
    <w:rsid w:val="005223CA"/>
    <w:rsid w:val="005277D8"/>
    <w:rsid w:val="00531835"/>
    <w:rsid w:val="00534858"/>
    <w:rsid w:val="00535605"/>
    <w:rsid w:val="00536044"/>
    <w:rsid w:val="00537931"/>
    <w:rsid w:val="00537A7C"/>
    <w:rsid w:val="0054074A"/>
    <w:rsid w:val="005411EA"/>
    <w:rsid w:val="00542D36"/>
    <w:rsid w:val="005479AF"/>
    <w:rsid w:val="005479FC"/>
    <w:rsid w:val="005523DA"/>
    <w:rsid w:val="00556613"/>
    <w:rsid w:val="00557531"/>
    <w:rsid w:val="005608A6"/>
    <w:rsid w:val="00560C2D"/>
    <w:rsid w:val="00561482"/>
    <w:rsid w:val="005623C4"/>
    <w:rsid w:val="005650AD"/>
    <w:rsid w:val="00566164"/>
    <w:rsid w:val="005673E8"/>
    <w:rsid w:val="00567697"/>
    <w:rsid w:val="00570394"/>
    <w:rsid w:val="00575544"/>
    <w:rsid w:val="00576FEA"/>
    <w:rsid w:val="0058011D"/>
    <w:rsid w:val="0058054F"/>
    <w:rsid w:val="00582398"/>
    <w:rsid w:val="005828B0"/>
    <w:rsid w:val="005843B8"/>
    <w:rsid w:val="00591EB0"/>
    <w:rsid w:val="00597D6F"/>
    <w:rsid w:val="005A4C83"/>
    <w:rsid w:val="005A4FD9"/>
    <w:rsid w:val="005A6D3A"/>
    <w:rsid w:val="005A79A8"/>
    <w:rsid w:val="005A7B63"/>
    <w:rsid w:val="005B363C"/>
    <w:rsid w:val="005B7623"/>
    <w:rsid w:val="005C048C"/>
    <w:rsid w:val="005C0959"/>
    <w:rsid w:val="005C1C3A"/>
    <w:rsid w:val="005C30F2"/>
    <w:rsid w:val="005C34B5"/>
    <w:rsid w:val="005C3780"/>
    <w:rsid w:val="005C504B"/>
    <w:rsid w:val="005C7EBB"/>
    <w:rsid w:val="005D0823"/>
    <w:rsid w:val="005D1B27"/>
    <w:rsid w:val="005D35C2"/>
    <w:rsid w:val="005D55FB"/>
    <w:rsid w:val="005D7749"/>
    <w:rsid w:val="005E0957"/>
    <w:rsid w:val="005E142E"/>
    <w:rsid w:val="005E3483"/>
    <w:rsid w:val="005E4953"/>
    <w:rsid w:val="005E62D6"/>
    <w:rsid w:val="005E7867"/>
    <w:rsid w:val="005F4240"/>
    <w:rsid w:val="005F4EBC"/>
    <w:rsid w:val="005F58D1"/>
    <w:rsid w:val="005F77DE"/>
    <w:rsid w:val="00600B6B"/>
    <w:rsid w:val="00601241"/>
    <w:rsid w:val="00601DAA"/>
    <w:rsid w:val="00602192"/>
    <w:rsid w:val="006062F5"/>
    <w:rsid w:val="0060680E"/>
    <w:rsid w:val="00607B36"/>
    <w:rsid w:val="00607EB4"/>
    <w:rsid w:val="00611825"/>
    <w:rsid w:val="00613DD4"/>
    <w:rsid w:val="0061404D"/>
    <w:rsid w:val="00614B59"/>
    <w:rsid w:val="00617D9E"/>
    <w:rsid w:val="00621FF2"/>
    <w:rsid w:val="00622C3D"/>
    <w:rsid w:val="00625FD1"/>
    <w:rsid w:val="00626D7B"/>
    <w:rsid w:val="0063440C"/>
    <w:rsid w:val="00636184"/>
    <w:rsid w:val="00636ABB"/>
    <w:rsid w:val="00642DAA"/>
    <w:rsid w:val="00644ADD"/>
    <w:rsid w:val="00645DDB"/>
    <w:rsid w:val="00646999"/>
    <w:rsid w:val="00647E69"/>
    <w:rsid w:val="006518F6"/>
    <w:rsid w:val="006523DB"/>
    <w:rsid w:val="0065298F"/>
    <w:rsid w:val="00653973"/>
    <w:rsid w:val="00653DF5"/>
    <w:rsid w:val="00657855"/>
    <w:rsid w:val="00662E6D"/>
    <w:rsid w:val="00663CAF"/>
    <w:rsid w:val="00666A5D"/>
    <w:rsid w:val="00670A9C"/>
    <w:rsid w:val="006712C6"/>
    <w:rsid w:val="00681806"/>
    <w:rsid w:val="0068489D"/>
    <w:rsid w:val="006851A8"/>
    <w:rsid w:val="0068640E"/>
    <w:rsid w:val="00690790"/>
    <w:rsid w:val="006921AC"/>
    <w:rsid w:val="00695EF9"/>
    <w:rsid w:val="006A13D9"/>
    <w:rsid w:val="006A1C7E"/>
    <w:rsid w:val="006A5D71"/>
    <w:rsid w:val="006A64E8"/>
    <w:rsid w:val="006B215D"/>
    <w:rsid w:val="006B2A65"/>
    <w:rsid w:val="006B2DCA"/>
    <w:rsid w:val="006B36AE"/>
    <w:rsid w:val="006B388D"/>
    <w:rsid w:val="006B415F"/>
    <w:rsid w:val="006B5052"/>
    <w:rsid w:val="006C03C5"/>
    <w:rsid w:val="006C0F57"/>
    <w:rsid w:val="006C1092"/>
    <w:rsid w:val="006C16E5"/>
    <w:rsid w:val="006C21B5"/>
    <w:rsid w:val="006C285F"/>
    <w:rsid w:val="006C2914"/>
    <w:rsid w:val="006C3B1B"/>
    <w:rsid w:val="006C3BAB"/>
    <w:rsid w:val="006C41D0"/>
    <w:rsid w:val="006D0A40"/>
    <w:rsid w:val="006D26E9"/>
    <w:rsid w:val="006D416C"/>
    <w:rsid w:val="006D4931"/>
    <w:rsid w:val="006D52C8"/>
    <w:rsid w:val="006D5B7D"/>
    <w:rsid w:val="006D5D64"/>
    <w:rsid w:val="006D5DC9"/>
    <w:rsid w:val="006D5F22"/>
    <w:rsid w:val="006D663D"/>
    <w:rsid w:val="006E0DFB"/>
    <w:rsid w:val="006E1FCE"/>
    <w:rsid w:val="006E4303"/>
    <w:rsid w:val="006E52B8"/>
    <w:rsid w:val="006E5611"/>
    <w:rsid w:val="006E72F3"/>
    <w:rsid w:val="006F1E9D"/>
    <w:rsid w:val="006F23B5"/>
    <w:rsid w:val="006F51B6"/>
    <w:rsid w:val="006F742C"/>
    <w:rsid w:val="0070303B"/>
    <w:rsid w:val="00703177"/>
    <w:rsid w:val="007032A2"/>
    <w:rsid w:val="007034A2"/>
    <w:rsid w:val="00707C50"/>
    <w:rsid w:val="00711FF0"/>
    <w:rsid w:val="00712431"/>
    <w:rsid w:val="00713BBE"/>
    <w:rsid w:val="00716170"/>
    <w:rsid w:val="00717DC2"/>
    <w:rsid w:val="00720463"/>
    <w:rsid w:val="0072195C"/>
    <w:rsid w:val="007220DB"/>
    <w:rsid w:val="00724BC6"/>
    <w:rsid w:val="007265E4"/>
    <w:rsid w:val="00726E9B"/>
    <w:rsid w:val="00727C07"/>
    <w:rsid w:val="0073051F"/>
    <w:rsid w:val="00736BE9"/>
    <w:rsid w:val="00741BB2"/>
    <w:rsid w:val="0074363D"/>
    <w:rsid w:val="00743C2C"/>
    <w:rsid w:val="00743C71"/>
    <w:rsid w:val="0074447E"/>
    <w:rsid w:val="0074615D"/>
    <w:rsid w:val="007472E2"/>
    <w:rsid w:val="007518CD"/>
    <w:rsid w:val="007529CE"/>
    <w:rsid w:val="00753055"/>
    <w:rsid w:val="007545C5"/>
    <w:rsid w:val="00755073"/>
    <w:rsid w:val="00761CA3"/>
    <w:rsid w:val="007628C3"/>
    <w:rsid w:val="007628D6"/>
    <w:rsid w:val="00762AD4"/>
    <w:rsid w:val="00763481"/>
    <w:rsid w:val="007634FC"/>
    <w:rsid w:val="007679AA"/>
    <w:rsid w:val="00773237"/>
    <w:rsid w:val="00780C41"/>
    <w:rsid w:val="007818B1"/>
    <w:rsid w:val="00781F8E"/>
    <w:rsid w:val="00782DB3"/>
    <w:rsid w:val="00782DBE"/>
    <w:rsid w:val="00783A4C"/>
    <w:rsid w:val="00786865"/>
    <w:rsid w:val="00792159"/>
    <w:rsid w:val="00792F4D"/>
    <w:rsid w:val="007947F9"/>
    <w:rsid w:val="007971B3"/>
    <w:rsid w:val="007A03B5"/>
    <w:rsid w:val="007A2009"/>
    <w:rsid w:val="007A2D5F"/>
    <w:rsid w:val="007A3293"/>
    <w:rsid w:val="007B04DE"/>
    <w:rsid w:val="007B0BBD"/>
    <w:rsid w:val="007B2C3D"/>
    <w:rsid w:val="007B5551"/>
    <w:rsid w:val="007B5CFC"/>
    <w:rsid w:val="007B670F"/>
    <w:rsid w:val="007C1984"/>
    <w:rsid w:val="007C2213"/>
    <w:rsid w:val="007C2A52"/>
    <w:rsid w:val="007C35F7"/>
    <w:rsid w:val="007C75D7"/>
    <w:rsid w:val="007C7934"/>
    <w:rsid w:val="007D2AAF"/>
    <w:rsid w:val="007D2C18"/>
    <w:rsid w:val="007D2DE2"/>
    <w:rsid w:val="007E168E"/>
    <w:rsid w:val="007E1EC7"/>
    <w:rsid w:val="007E36F9"/>
    <w:rsid w:val="007E3B24"/>
    <w:rsid w:val="007E4BE4"/>
    <w:rsid w:val="007E5AF5"/>
    <w:rsid w:val="007F3453"/>
    <w:rsid w:val="007F3987"/>
    <w:rsid w:val="007F5B1A"/>
    <w:rsid w:val="007F6162"/>
    <w:rsid w:val="007F75D5"/>
    <w:rsid w:val="007F7AFA"/>
    <w:rsid w:val="007F7E33"/>
    <w:rsid w:val="00800295"/>
    <w:rsid w:val="0080153C"/>
    <w:rsid w:val="00806724"/>
    <w:rsid w:val="008114E6"/>
    <w:rsid w:val="00811C8A"/>
    <w:rsid w:val="00812EFA"/>
    <w:rsid w:val="0081408A"/>
    <w:rsid w:val="00814C7B"/>
    <w:rsid w:val="0081594C"/>
    <w:rsid w:val="00821A30"/>
    <w:rsid w:val="008244DF"/>
    <w:rsid w:val="00826109"/>
    <w:rsid w:val="00827765"/>
    <w:rsid w:val="008333B8"/>
    <w:rsid w:val="008333EB"/>
    <w:rsid w:val="00833408"/>
    <w:rsid w:val="00833DBC"/>
    <w:rsid w:val="00835CC6"/>
    <w:rsid w:val="00836871"/>
    <w:rsid w:val="008376D0"/>
    <w:rsid w:val="00842C9F"/>
    <w:rsid w:val="00843F82"/>
    <w:rsid w:val="0084408D"/>
    <w:rsid w:val="008501BE"/>
    <w:rsid w:val="0085502B"/>
    <w:rsid w:val="00856FF5"/>
    <w:rsid w:val="00860507"/>
    <w:rsid w:val="008619FC"/>
    <w:rsid w:val="00861D47"/>
    <w:rsid w:val="00863599"/>
    <w:rsid w:val="00867C89"/>
    <w:rsid w:val="00871A72"/>
    <w:rsid w:val="00872A83"/>
    <w:rsid w:val="00873E7A"/>
    <w:rsid w:val="00875B5F"/>
    <w:rsid w:val="008767FD"/>
    <w:rsid w:val="0088417B"/>
    <w:rsid w:val="00885C25"/>
    <w:rsid w:val="00885FED"/>
    <w:rsid w:val="008862A5"/>
    <w:rsid w:val="008864EC"/>
    <w:rsid w:val="00892741"/>
    <w:rsid w:val="00893909"/>
    <w:rsid w:val="008945BF"/>
    <w:rsid w:val="00895738"/>
    <w:rsid w:val="00897E8B"/>
    <w:rsid w:val="008A3ACE"/>
    <w:rsid w:val="008A4978"/>
    <w:rsid w:val="008A6950"/>
    <w:rsid w:val="008A6C2D"/>
    <w:rsid w:val="008A7ABA"/>
    <w:rsid w:val="008B0CF5"/>
    <w:rsid w:val="008B0D38"/>
    <w:rsid w:val="008B1415"/>
    <w:rsid w:val="008B2061"/>
    <w:rsid w:val="008B2252"/>
    <w:rsid w:val="008B4F93"/>
    <w:rsid w:val="008B69C4"/>
    <w:rsid w:val="008B744B"/>
    <w:rsid w:val="008B7CD8"/>
    <w:rsid w:val="008C0A59"/>
    <w:rsid w:val="008C0D25"/>
    <w:rsid w:val="008C1317"/>
    <w:rsid w:val="008C2C8A"/>
    <w:rsid w:val="008C4E3E"/>
    <w:rsid w:val="008C53F4"/>
    <w:rsid w:val="008C5A92"/>
    <w:rsid w:val="008C60E3"/>
    <w:rsid w:val="008D4347"/>
    <w:rsid w:val="008D4CDF"/>
    <w:rsid w:val="008E44F1"/>
    <w:rsid w:val="008E4FAE"/>
    <w:rsid w:val="008E515F"/>
    <w:rsid w:val="008E66A4"/>
    <w:rsid w:val="008E7389"/>
    <w:rsid w:val="008E7D14"/>
    <w:rsid w:val="008F05C6"/>
    <w:rsid w:val="008F463E"/>
    <w:rsid w:val="008F7D0D"/>
    <w:rsid w:val="00900540"/>
    <w:rsid w:val="00900771"/>
    <w:rsid w:val="00904788"/>
    <w:rsid w:val="009074BA"/>
    <w:rsid w:val="009107A2"/>
    <w:rsid w:val="00910D39"/>
    <w:rsid w:val="00911C7F"/>
    <w:rsid w:val="00913597"/>
    <w:rsid w:val="009157CA"/>
    <w:rsid w:val="0091596A"/>
    <w:rsid w:val="00915CF7"/>
    <w:rsid w:val="00916A00"/>
    <w:rsid w:val="00916CEB"/>
    <w:rsid w:val="00916F2E"/>
    <w:rsid w:val="00920940"/>
    <w:rsid w:val="009213D3"/>
    <w:rsid w:val="00921AC0"/>
    <w:rsid w:val="00922102"/>
    <w:rsid w:val="009233A7"/>
    <w:rsid w:val="009238A1"/>
    <w:rsid w:val="00930063"/>
    <w:rsid w:val="00931EFC"/>
    <w:rsid w:val="00933597"/>
    <w:rsid w:val="00933967"/>
    <w:rsid w:val="0093502C"/>
    <w:rsid w:val="00936122"/>
    <w:rsid w:val="00937994"/>
    <w:rsid w:val="009443CA"/>
    <w:rsid w:val="00945086"/>
    <w:rsid w:val="00945115"/>
    <w:rsid w:val="0094572C"/>
    <w:rsid w:val="00946430"/>
    <w:rsid w:val="009474C3"/>
    <w:rsid w:val="0094771B"/>
    <w:rsid w:val="009503A3"/>
    <w:rsid w:val="009549DA"/>
    <w:rsid w:val="009566EB"/>
    <w:rsid w:val="00964A72"/>
    <w:rsid w:val="009671B4"/>
    <w:rsid w:val="00972876"/>
    <w:rsid w:val="00972ACE"/>
    <w:rsid w:val="00981730"/>
    <w:rsid w:val="0098207B"/>
    <w:rsid w:val="0098263E"/>
    <w:rsid w:val="0098558F"/>
    <w:rsid w:val="0098561B"/>
    <w:rsid w:val="0099213A"/>
    <w:rsid w:val="00993BCF"/>
    <w:rsid w:val="00994A19"/>
    <w:rsid w:val="009A2DA3"/>
    <w:rsid w:val="009A367E"/>
    <w:rsid w:val="009A4C30"/>
    <w:rsid w:val="009A58BA"/>
    <w:rsid w:val="009A6926"/>
    <w:rsid w:val="009B0270"/>
    <w:rsid w:val="009B0B54"/>
    <w:rsid w:val="009B1526"/>
    <w:rsid w:val="009B220B"/>
    <w:rsid w:val="009B2B61"/>
    <w:rsid w:val="009B5263"/>
    <w:rsid w:val="009B65EE"/>
    <w:rsid w:val="009B724E"/>
    <w:rsid w:val="009C025A"/>
    <w:rsid w:val="009C0983"/>
    <w:rsid w:val="009C2337"/>
    <w:rsid w:val="009C2D8E"/>
    <w:rsid w:val="009C404B"/>
    <w:rsid w:val="009C45EF"/>
    <w:rsid w:val="009C557C"/>
    <w:rsid w:val="009D092E"/>
    <w:rsid w:val="009D0A06"/>
    <w:rsid w:val="009D135B"/>
    <w:rsid w:val="009D49CF"/>
    <w:rsid w:val="009D5DAA"/>
    <w:rsid w:val="009D5DC9"/>
    <w:rsid w:val="009D5E17"/>
    <w:rsid w:val="009E178E"/>
    <w:rsid w:val="009E17DF"/>
    <w:rsid w:val="009E3B66"/>
    <w:rsid w:val="009E641D"/>
    <w:rsid w:val="009F38C9"/>
    <w:rsid w:val="00A00CEC"/>
    <w:rsid w:val="00A01415"/>
    <w:rsid w:val="00A01659"/>
    <w:rsid w:val="00A01A43"/>
    <w:rsid w:val="00A04295"/>
    <w:rsid w:val="00A04BA6"/>
    <w:rsid w:val="00A05530"/>
    <w:rsid w:val="00A0763E"/>
    <w:rsid w:val="00A07A57"/>
    <w:rsid w:val="00A10633"/>
    <w:rsid w:val="00A14AD6"/>
    <w:rsid w:val="00A1574D"/>
    <w:rsid w:val="00A17808"/>
    <w:rsid w:val="00A2085C"/>
    <w:rsid w:val="00A20E0F"/>
    <w:rsid w:val="00A21091"/>
    <w:rsid w:val="00A2133B"/>
    <w:rsid w:val="00A220EF"/>
    <w:rsid w:val="00A23AF1"/>
    <w:rsid w:val="00A23FF2"/>
    <w:rsid w:val="00A2653C"/>
    <w:rsid w:val="00A26E5B"/>
    <w:rsid w:val="00A33056"/>
    <w:rsid w:val="00A35112"/>
    <w:rsid w:val="00A3567A"/>
    <w:rsid w:val="00A3702B"/>
    <w:rsid w:val="00A37DA9"/>
    <w:rsid w:val="00A41A58"/>
    <w:rsid w:val="00A42225"/>
    <w:rsid w:val="00A42C4D"/>
    <w:rsid w:val="00A449E9"/>
    <w:rsid w:val="00A46353"/>
    <w:rsid w:val="00A46D7E"/>
    <w:rsid w:val="00A4778E"/>
    <w:rsid w:val="00A512C5"/>
    <w:rsid w:val="00A52C40"/>
    <w:rsid w:val="00A54B32"/>
    <w:rsid w:val="00A60B91"/>
    <w:rsid w:val="00A60B93"/>
    <w:rsid w:val="00A62203"/>
    <w:rsid w:val="00A6226D"/>
    <w:rsid w:val="00A624B7"/>
    <w:rsid w:val="00A64408"/>
    <w:rsid w:val="00A671ED"/>
    <w:rsid w:val="00A67B61"/>
    <w:rsid w:val="00A73403"/>
    <w:rsid w:val="00A73DB9"/>
    <w:rsid w:val="00A7423D"/>
    <w:rsid w:val="00A74E41"/>
    <w:rsid w:val="00A74F30"/>
    <w:rsid w:val="00A75FD3"/>
    <w:rsid w:val="00A7780F"/>
    <w:rsid w:val="00A8091E"/>
    <w:rsid w:val="00A84D01"/>
    <w:rsid w:val="00A853FB"/>
    <w:rsid w:val="00A91BB8"/>
    <w:rsid w:val="00A95515"/>
    <w:rsid w:val="00A959B5"/>
    <w:rsid w:val="00A96C00"/>
    <w:rsid w:val="00AA39AB"/>
    <w:rsid w:val="00AA3E11"/>
    <w:rsid w:val="00AA52F2"/>
    <w:rsid w:val="00AB06D9"/>
    <w:rsid w:val="00AB17F6"/>
    <w:rsid w:val="00AB433B"/>
    <w:rsid w:val="00AB508A"/>
    <w:rsid w:val="00AC07C8"/>
    <w:rsid w:val="00AC2F89"/>
    <w:rsid w:val="00AC3C4E"/>
    <w:rsid w:val="00AC4E04"/>
    <w:rsid w:val="00AC501E"/>
    <w:rsid w:val="00AC5CAE"/>
    <w:rsid w:val="00AC6BC9"/>
    <w:rsid w:val="00AC7E19"/>
    <w:rsid w:val="00AD104C"/>
    <w:rsid w:val="00AD1295"/>
    <w:rsid w:val="00AD1677"/>
    <w:rsid w:val="00AD260F"/>
    <w:rsid w:val="00AD629E"/>
    <w:rsid w:val="00AD742B"/>
    <w:rsid w:val="00AE2462"/>
    <w:rsid w:val="00AE26BD"/>
    <w:rsid w:val="00AE498E"/>
    <w:rsid w:val="00AE4BBF"/>
    <w:rsid w:val="00AE7131"/>
    <w:rsid w:val="00AF0BE3"/>
    <w:rsid w:val="00AF4BF7"/>
    <w:rsid w:val="00B003EB"/>
    <w:rsid w:val="00B02E3A"/>
    <w:rsid w:val="00B037DE"/>
    <w:rsid w:val="00B04FCF"/>
    <w:rsid w:val="00B05326"/>
    <w:rsid w:val="00B0588A"/>
    <w:rsid w:val="00B06226"/>
    <w:rsid w:val="00B06839"/>
    <w:rsid w:val="00B10054"/>
    <w:rsid w:val="00B10A57"/>
    <w:rsid w:val="00B125E8"/>
    <w:rsid w:val="00B134AF"/>
    <w:rsid w:val="00B13D41"/>
    <w:rsid w:val="00B15ACF"/>
    <w:rsid w:val="00B177D1"/>
    <w:rsid w:val="00B17CF5"/>
    <w:rsid w:val="00B22481"/>
    <w:rsid w:val="00B22DCB"/>
    <w:rsid w:val="00B233BF"/>
    <w:rsid w:val="00B253D4"/>
    <w:rsid w:val="00B25936"/>
    <w:rsid w:val="00B264A8"/>
    <w:rsid w:val="00B274C3"/>
    <w:rsid w:val="00B32BC9"/>
    <w:rsid w:val="00B35588"/>
    <w:rsid w:val="00B40A6C"/>
    <w:rsid w:val="00B41152"/>
    <w:rsid w:val="00B411CD"/>
    <w:rsid w:val="00B42397"/>
    <w:rsid w:val="00B44B9E"/>
    <w:rsid w:val="00B44D15"/>
    <w:rsid w:val="00B45501"/>
    <w:rsid w:val="00B5412E"/>
    <w:rsid w:val="00B650E2"/>
    <w:rsid w:val="00B65826"/>
    <w:rsid w:val="00B665A7"/>
    <w:rsid w:val="00B70D46"/>
    <w:rsid w:val="00B74516"/>
    <w:rsid w:val="00B764EE"/>
    <w:rsid w:val="00B76DAD"/>
    <w:rsid w:val="00B77E06"/>
    <w:rsid w:val="00B82519"/>
    <w:rsid w:val="00B8448A"/>
    <w:rsid w:val="00B861F7"/>
    <w:rsid w:val="00B8632E"/>
    <w:rsid w:val="00B9315E"/>
    <w:rsid w:val="00B9348E"/>
    <w:rsid w:val="00B948BA"/>
    <w:rsid w:val="00B96ECC"/>
    <w:rsid w:val="00BA386D"/>
    <w:rsid w:val="00BA748E"/>
    <w:rsid w:val="00BB3455"/>
    <w:rsid w:val="00BB3DDD"/>
    <w:rsid w:val="00BB7682"/>
    <w:rsid w:val="00BC0F82"/>
    <w:rsid w:val="00BC12CF"/>
    <w:rsid w:val="00BC19E0"/>
    <w:rsid w:val="00BC1FCE"/>
    <w:rsid w:val="00BC33D0"/>
    <w:rsid w:val="00BC48BC"/>
    <w:rsid w:val="00BC7735"/>
    <w:rsid w:val="00BD1E76"/>
    <w:rsid w:val="00BD211A"/>
    <w:rsid w:val="00BD3F38"/>
    <w:rsid w:val="00BD6CA1"/>
    <w:rsid w:val="00BE023D"/>
    <w:rsid w:val="00BE0F2B"/>
    <w:rsid w:val="00BE1EA9"/>
    <w:rsid w:val="00BE50F2"/>
    <w:rsid w:val="00BE5252"/>
    <w:rsid w:val="00BE787C"/>
    <w:rsid w:val="00BF4FB9"/>
    <w:rsid w:val="00BF65B4"/>
    <w:rsid w:val="00C0141F"/>
    <w:rsid w:val="00C029D6"/>
    <w:rsid w:val="00C03FF3"/>
    <w:rsid w:val="00C055E4"/>
    <w:rsid w:val="00C05C71"/>
    <w:rsid w:val="00C060DD"/>
    <w:rsid w:val="00C06505"/>
    <w:rsid w:val="00C12284"/>
    <w:rsid w:val="00C17B05"/>
    <w:rsid w:val="00C201BC"/>
    <w:rsid w:val="00C202D2"/>
    <w:rsid w:val="00C20AB1"/>
    <w:rsid w:val="00C20AE8"/>
    <w:rsid w:val="00C20DF0"/>
    <w:rsid w:val="00C21126"/>
    <w:rsid w:val="00C232FF"/>
    <w:rsid w:val="00C245FE"/>
    <w:rsid w:val="00C25331"/>
    <w:rsid w:val="00C25833"/>
    <w:rsid w:val="00C25D07"/>
    <w:rsid w:val="00C2686E"/>
    <w:rsid w:val="00C27A26"/>
    <w:rsid w:val="00C31AE6"/>
    <w:rsid w:val="00C33665"/>
    <w:rsid w:val="00C33C13"/>
    <w:rsid w:val="00C36E80"/>
    <w:rsid w:val="00C375CD"/>
    <w:rsid w:val="00C37ABA"/>
    <w:rsid w:val="00C40289"/>
    <w:rsid w:val="00C40420"/>
    <w:rsid w:val="00C4071E"/>
    <w:rsid w:val="00C40D0C"/>
    <w:rsid w:val="00C427A3"/>
    <w:rsid w:val="00C446C9"/>
    <w:rsid w:val="00C44E74"/>
    <w:rsid w:val="00C47AB3"/>
    <w:rsid w:val="00C53863"/>
    <w:rsid w:val="00C54AA6"/>
    <w:rsid w:val="00C565EB"/>
    <w:rsid w:val="00C5697A"/>
    <w:rsid w:val="00C625A9"/>
    <w:rsid w:val="00C7082D"/>
    <w:rsid w:val="00C73942"/>
    <w:rsid w:val="00C73B51"/>
    <w:rsid w:val="00C765E6"/>
    <w:rsid w:val="00C76AE2"/>
    <w:rsid w:val="00C76ECC"/>
    <w:rsid w:val="00C77FD6"/>
    <w:rsid w:val="00C81A7A"/>
    <w:rsid w:val="00C81ABB"/>
    <w:rsid w:val="00C81FC8"/>
    <w:rsid w:val="00C823D7"/>
    <w:rsid w:val="00C82CE7"/>
    <w:rsid w:val="00C82D11"/>
    <w:rsid w:val="00C85161"/>
    <w:rsid w:val="00C870B5"/>
    <w:rsid w:val="00C873D3"/>
    <w:rsid w:val="00C9085C"/>
    <w:rsid w:val="00C9100B"/>
    <w:rsid w:val="00C92B38"/>
    <w:rsid w:val="00C931F1"/>
    <w:rsid w:val="00C93899"/>
    <w:rsid w:val="00C956CE"/>
    <w:rsid w:val="00C97085"/>
    <w:rsid w:val="00C9723B"/>
    <w:rsid w:val="00CA05F7"/>
    <w:rsid w:val="00CA2EDB"/>
    <w:rsid w:val="00CA55BA"/>
    <w:rsid w:val="00CA6491"/>
    <w:rsid w:val="00CA6514"/>
    <w:rsid w:val="00CA7D82"/>
    <w:rsid w:val="00CB0C1F"/>
    <w:rsid w:val="00CB26E0"/>
    <w:rsid w:val="00CB3E77"/>
    <w:rsid w:val="00CB4FC8"/>
    <w:rsid w:val="00CB7C0D"/>
    <w:rsid w:val="00CC227B"/>
    <w:rsid w:val="00CC66B2"/>
    <w:rsid w:val="00CD2891"/>
    <w:rsid w:val="00CD2919"/>
    <w:rsid w:val="00CD3A8C"/>
    <w:rsid w:val="00CD4BC3"/>
    <w:rsid w:val="00CD5050"/>
    <w:rsid w:val="00CD5DED"/>
    <w:rsid w:val="00CD6F49"/>
    <w:rsid w:val="00CE2528"/>
    <w:rsid w:val="00CE27D7"/>
    <w:rsid w:val="00CE3342"/>
    <w:rsid w:val="00CF023E"/>
    <w:rsid w:val="00CF1CCF"/>
    <w:rsid w:val="00CF3148"/>
    <w:rsid w:val="00CF36F8"/>
    <w:rsid w:val="00CF3C0A"/>
    <w:rsid w:val="00CF4E01"/>
    <w:rsid w:val="00D0419E"/>
    <w:rsid w:val="00D0425D"/>
    <w:rsid w:val="00D05060"/>
    <w:rsid w:val="00D052C2"/>
    <w:rsid w:val="00D05B27"/>
    <w:rsid w:val="00D07E9A"/>
    <w:rsid w:val="00D1005E"/>
    <w:rsid w:val="00D10864"/>
    <w:rsid w:val="00D11134"/>
    <w:rsid w:val="00D124FC"/>
    <w:rsid w:val="00D1425D"/>
    <w:rsid w:val="00D16238"/>
    <w:rsid w:val="00D17700"/>
    <w:rsid w:val="00D17876"/>
    <w:rsid w:val="00D21D6B"/>
    <w:rsid w:val="00D21FFD"/>
    <w:rsid w:val="00D24307"/>
    <w:rsid w:val="00D244E4"/>
    <w:rsid w:val="00D25A42"/>
    <w:rsid w:val="00D26066"/>
    <w:rsid w:val="00D26197"/>
    <w:rsid w:val="00D26343"/>
    <w:rsid w:val="00D2769A"/>
    <w:rsid w:val="00D33594"/>
    <w:rsid w:val="00D37115"/>
    <w:rsid w:val="00D40A74"/>
    <w:rsid w:val="00D44EE7"/>
    <w:rsid w:val="00D459B1"/>
    <w:rsid w:val="00D46066"/>
    <w:rsid w:val="00D47D91"/>
    <w:rsid w:val="00D5122C"/>
    <w:rsid w:val="00D5141F"/>
    <w:rsid w:val="00D51974"/>
    <w:rsid w:val="00D51BF4"/>
    <w:rsid w:val="00D520C2"/>
    <w:rsid w:val="00D54589"/>
    <w:rsid w:val="00D56AEC"/>
    <w:rsid w:val="00D5762B"/>
    <w:rsid w:val="00D60D4E"/>
    <w:rsid w:val="00D62034"/>
    <w:rsid w:val="00D62D82"/>
    <w:rsid w:val="00D63DD4"/>
    <w:rsid w:val="00D64F60"/>
    <w:rsid w:val="00D64F67"/>
    <w:rsid w:val="00D65287"/>
    <w:rsid w:val="00D65E94"/>
    <w:rsid w:val="00D66DE1"/>
    <w:rsid w:val="00D67199"/>
    <w:rsid w:val="00D6763E"/>
    <w:rsid w:val="00D677D3"/>
    <w:rsid w:val="00D67D30"/>
    <w:rsid w:val="00D70434"/>
    <w:rsid w:val="00D70F14"/>
    <w:rsid w:val="00D71218"/>
    <w:rsid w:val="00D72105"/>
    <w:rsid w:val="00D728DC"/>
    <w:rsid w:val="00D73634"/>
    <w:rsid w:val="00D740BA"/>
    <w:rsid w:val="00D7449E"/>
    <w:rsid w:val="00D7477E"/>
    <w:rsid w:val="00D7549C"/>
    <w:rsid w:val="00D7602A"/>
    <w:rsid w:val="00D77B5E"/>
    <w:rsid w:val="00D80646"/>
    <w:rsid w:val="00D85D01"/>
    <w:rsid w:val="00D866B6"/>
    <w:rsid w:val="00D87131"/>
    <w:rsid w:val="00D87686"/>
    <w:rsid w:val="00D87DF8"/>
    <w:rsid w:val="00D91107"/>
    <w:rsid w:val="00D91783"/>
    <w:rsid w:val="00D92E54"/>
    <w:rsid w:val="00D94C9F"/>
    <w:rsid w:val="00D97529"/>
    <w:rsid w:val="00D977D2"/>
    <w:rsid w:val="00DA1012"/>
    <w:rsid w:val="00DA3C47"/>
    <w:rsid w:val="00DA4E90"/>
    <w:rsid w:val="00DA512E"/>
    <w:rsid w:val="00DA535C"/>
    <w:rsid w:val="00DA57DD"/>
    <w:rsid w:val="00DA651D"/>
    <w:rsid w:val="00DA6549"/>
    <w:rsid w:val="00DA76E7"/>
    <w:rsid w:val="00DB017D"/>
    <w:rsid w:val="00DB3479"/>
    <w:rsid w:val="00DB69EA"/>
    <w:rsid w:val="00DB7B49"/>
    <w:rsid w:val="00DC0010"/>
    <w:rsid w:val="00DC442E"/>
    <w:rsid w:val="00DC54A3"/>
    <w:rsid w:val="00DD0F44"/>
    <w:rsid w:val="00DD4387"/>
    <w:rsid w:val="00DD5831"/>
    <w:rsid w:val="00DD5870"/>
    <w:rsid w:val="00DD70AC"/>
    <w:rsid w:val="00DD7C6C"/>
    <w:rsid w:val="00DE009C"/>
    <w:rsid w:val="00DE08EE"/>
    <w:rsid w:val="00DE0ED7"/>
    <w:rsid w:val="00DE1773"/>
    <w:rsid w:val="00DE6E15"/>
    <w:rsid w:val="00DF530D"/>
    <w:rsid w:val="00E00688"/>
    <w:rsid w:val="00E03EB0"/>
    <w:rsid w:val="00E0654A"/>
    <w:rsid w:val="00E109F3"/>
    <w:rsid w:val="00E11474"/>
    <w:rsid w:val="00E131EA"/>
    <w:rsid w:val="00E135A8"/>
    <w:rsid w:val="00E16C72"/>
    <w:rsid w:val="00E2266E"/>
    <w:rsid w:val="00E22FF2"/>
    <w:rsid w:val="00E2675B"/>
    <w:rsid w:val="00E308C4"/>
    <w:rsid w:val="00E33B89"/>
    <w:rsid w:val="00E344B8"/>
    <w:rsid w:val="00E34CB8"/>
    <w:rsid w:val="00E364BE"/>
    <w:rsid w:val="00E3781A"/>
    <w:rsid w:val="00E40FA9"/>
    <w:rsid w:val="00E4104F"/>
    <w:rsid w:val="00E41C21"/>
    <w:rsid w:val="00E4533D"/>
    <w:rsid w:val="00E45A47"/>
    <w:rsid w:val="00E504FF"/>
    <w:rsid w:val="00E509F7"/>
    <w:rsid w:val="00E51EED"/>
    <w:rsid w:val="00E52A6F"/>
    <w:rsid w:val="00E533BE"/>
    <w:rsid w:val="00E53F90"/>
    <w:rsid w:val="00E543D8"/>
    <w:rsid w:val="00E56A0A"/>
    <w:rsid w:val="00E65258"/>
    <w:rsid w:val="00E66C53"/>
    <w:rsid w:val="00E67DEE"/>
    <w:rsid w:val="00E67E1C"/>
    <w:rsid w:val="00E714E8"/>
    <w:rsid w:val="00E731FE"/>
    <w:rsid w:val="00E73E7F"/>
    <w:rsid w:val="00E77B95"/>
    <w:rsid w:val="00E8112D"/>
    <w:rsid w:val="00E8234F"/>
    <w:rsid w:val="00E82CB8"/>
    <w:rsid w:val="00E84294"/>
    <w:rsid w:val="00E86C47"/>
    <w:rsid w:val="00E91DEB"/>
    <w:rsid w:val="00E9216D"/>
    <w:rsid w:val="00E94DA7"/>
    <w:rsid w:val="00E94DC1"/>
    <w:rsid w:val="00E95B8B"/>
    <w:rsid w:val="00E95F70"/>
    <w:rsid w:val="00E967FD"/>
    <w:rsid w:val="00E96DE3"/>
    <w:rsid w:val="00E97A0C"/>
    <w:rsid w:val="00EA0A91"/>
    <w:rsid w:val="00EA0C05"/>
    <w:rsid w:val="00EA631E"/>
    <w:rsid w:val="00EA73CC"/>
    <w:rsid w:val="00EB103E"/>
    <w:rsid w:val="00EB1F79"/>
    <w:rsid w:val="00EB290D"/>
    <w:rsid w:val="00EB295B"/>
    <w:rsid w:val="00EB3CA8"/>
    <w:rsid w:val="00EB7197"/>
    <w:rsid w:val="00EC388F"/>
    <w:rsid w:val="00EC4AE8"/>
    <w:rsid w:val="00EC5535"/>
    <w:rsid w:val="00ED0A1C"/>
    <w:rsid w:val="00ED0E32"/>
    <w:rsid w:val="00ED624A"/>
    <w:rsid w:val="00ED7242"/>
    <w:rsid w:val="00ED76CF"/>
    <w:rsid w:val="00EE2A7D"/>
    <w:rsid w:val="00EE31B1"/>
    <w:rsid w:val="00EE5511"/>
    <w:rsid w:val="00EE5C99"/>
    <w:rsid w:val="00EE680D"/>
    <w:rsid w:val="00EE6CA7"/>
    <w:rsid w:val="00EE7234"/>
    <w:rsid w:val="00EF420D"/>
    <w:rsid w:val="00EF4BCE"/>
    <w:rsid w:val="00EF5FBB"/>
    <w:rsid w:val="00EF6A9A"/>
    <w:rsid w:val="00EF6EBA"/>
    <w:rsid w:val="00F00113"/>
    <w:rsid w:val="00F00D34"/>
    <w:rsid w:val="00F013BE"/>
    <w:rsid w:val="00F02F44"/>
    <w:rsid w:val="00F03538"/>
    <w:rsid w:val="00F04833"/>
    <w:rsid w:val="00F0608C"/>
    <w:rsid w:val="00F0687B"/>
    <w:rsid w:val="00F07413"/>
    <w:rsid w:val="00F11CFB"/>
    <w:rsid w:val="00F11D66"/>
    <w:rsid w:val="00F13E98"/>
    <w:rsid w:val="00F16D38"/>
    <w:rsid w:val="00F17693"/>
    <w:rsid w:val="00F21841"/>
    <w:rsid w:val="00F315A5"/>
    <w:rsid w:val="00F320F6"/>
    <w:rsid w:val="00F34CB9"/>
    <w:rsid w:val="00F354AE"/>
    <w:rsid w:val="00F37434"/>
    <w:rsid w:val="00F40BD5"/>
    <w:rsid w:val="00F40D52"/>
    <w:rsid w:val="00F41E63"/>
    <w:rsid w:val="00F420FD"/>
    <w:rsid w:val="00F4436C"/>
    <w:rsid w:val="00F50490"/>
    <w:rsid w:val="00F51598"/>
    <w:rsid w:val="00F52443"/>
    <w:rsid w:val="00F5283C"/>
    <w:rsid w:val="00F52BE2"/>
    <w:rsid w:val="00F610D3"/>
    <w:rsid w:val="00F611A9"/>
    <w:rsid w:val="00F620EC"/>
    <w:rsid w:val="00F65226"/>
    <w:rsid w:val="00F654F9"/>
    <w:rsid w:val="00F65FB9"/>
    <w:rsid w:val="00F757FA"/>
    <w:rsid w:val="00F7617A"/>
    <w:rsid w:val="00F85C8C"/>
    <w:rsid w:val="00F87789"/>
    <w:rsid w:val="00F911FC"/>
    <w:rsid w:val="00F92EEF"/>
    <w:rsid w:val="00F94EAB"/>
    <w:rsid w:val="00F953D1"/>
    <w:rsid w:val="00F97823"/>
    <w:rsid w:val="00FA00AD"/>
    <w:rsid w:val="00FA0D59"/>
    <w:rsid w:val="00FA2541"/>
    <w:rsid w:val="00FA722F"/>
    <w:rsid w:val="00FA73A1"/>
    <w:rsid w:val="00FA7D9C"/>
    <w:rsid w:val="00FB0911"/>
    <w:rsid w:val="00FB1624"/>
    <w:rsid w:val="00FB251E"/>
    <w:rsid w:val="00FB2B90"/>
    <w:rsid w:val="00FB46C2"/>
    <w:rsid w:val="00FB49EC"/>
    <w:rsid w:val="00FB5860"/>
    <w:rsid w:val="00FB6B4A"/>
    <w:rsid w:val="00FC0BE7"/>
    <w:rsid w:val="00FC169A"/>
    <w:rsid w:val="00FC2EFE"/>
    <w:rsid w:val="00FC307C"/>
    <w:rsid w:val="00FC4C84"/>
    <w:rsid w:val="00FC684B"/>
    <w:rsid w:val="00FC6CBA"/>
    <w:rsid w:val="00FC6EEB"/>
    <w:rsid w:val="00FD058B"/>
    <w:rsid w:val="00FD0BFA"/>
    <w:rsid w:val="00FD18B4"/>
    <w:rsid w:val="00FD240F"/>
    <w:rsid w:val="00FD2B1A"/>
    <w:rsid w:val="00FD4BB7"/>
    <w:rsid w:val="00FD57EF"/>
    <w:rsid w:val="00FD5AE4"/>
    <w:rsid w:val="00FE0574"/>
    <w:rsid w:val="00FE4965"/>
    <w:rsid w:val="00FE542A"/>
    <w:rsid w:val="00FE7F42"/>
    <w:rsid w:val="00FF0278"/>
    <w:rsid w:val="00FF112B"/>
    <w:rsid w:val="00FF1B4D"/>
    <w:rsid w:val="00FF2C08"/>
    <w:rsid w:val="00FF5D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E3FE2"/>
  <w15:docId w15:val="{B4F82BB1-1F0D-5D4A-8A1E-30B1CA788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02A"/>
  </w:style>
  <w:style w:type="paragraph" w:styleId="Heading1">
    <w:name w:val="heading 1"/>
    <w:basedOn w:val="Normal"/>
    <w:next w:val="Normal"/>
    <w:link w:val="Heading1Char"/>
    <w:uiPriority w:val="9"/>
    <w:qFormat/>
    <w:rsid w:val="00E65D6B"/>
    <w:pPr>
      <w:spacing w:line="480" w:lineRule="auto"/>
      <w:jc w:val="center"/>
      <w:outlineLvl w:val="0"/>
    </w:pPr>
    <w:rPr>
      <w:b/>
    </w:rPr>
  </w:style>
  <w:style w:type="paragraph" w:styleId="Heading2">
    <w:name w:val="heading 2"/>
    <w:basedOn w:val="Normal"/>
    <w:next w:val="Normal"/>
    <w:link w:val="Heading2Char"/>
    <w:uiPriority w:val="9"/>
    <w:unhideWhenUsed/>
    <w:qFormat/>
    <w:rsid w:val="005340F1"/>
    <w:pPr>
      <w:spacing w:line="480" w:lineRule="auto"/>
      <w:outlineLvl w:val="1"/>
    </w:pPr>
    <w:rPr>
      <w:b/>
    </w:rPr>
  </w:style>
  <w:style w:type="paragraph" w:styleId="Heading3">
    <w:name w:val="heading 3"/>
    <w:basedOn w:val="Normal"/>
    <w:next w:val="Normal"/>
    <w:link w:val="Heading3Char"/>
    <w:uiPriority w:val="9"/>
    <w:unhideWhenUsed/>
    <w:qFormat/>
    <w:rsid w:val="00E14F3C"/>
    <w:pPr>
      <w:keepNext/>
      <w:keepLines/>
      <w:spacing w:line="480" w:lineRule="auto"/>
      <w:ind w:firstLine="720"/>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outlineLvl w:val="3"/>
    </w:pPr>
    <w:rPr>
      <w:b/>
    </w:rPr>
  </w:style>
  <w:style w:type="paragraph" w:styleId="Heading5">
    <w:name w:val="heading 5"/>
    <w:basedOn w:val="Normal"/>
    <w:next w:val="Normal"/>
    <w:link w:val="Heading5Char"/>
    <w:uiPriority w:val="9"/>
    <w:unhideWhenUsed/>
    <w:qFormat/>
    <w:rsid w:val="00D87E01"/>
    <w:pPr>
      <w:autoSpaceDE w:val="0"/>
      <w:autoSpaceDN w:val="0"/>
      <w:adjustRightInd w:val="0"/>
      <w:spacing w:after="2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E14F3C"/>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color w:val="000000"/>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line="480" w:lineRule="auto"/>
      <w:ind w:left="720"/>
    </w:pPr>
  </w:style>
  <w:style w:type="paragraph" w:styleId="TOC3">
    <w:name w:val="toc 3"/>
    <w:basedOn w:val="Normal"/>
    <w:next w:val="Normal"/>
    <w:autoRedefine/>
    <w:uiPriority w:val="39"/>
    <w:unhideWhenUsed/>
    <w:rsid w:val="001B25F1"/>
    <w:pPr>
      <w:tabs>
        <w:tab w:val="right" w:leader="dot" w:pos="8630"/>
      </w:tabs>
      <w:spacing w:line="480" w:lineRule="auto"/>
      <w:ind w:left="1080"/>
    </w:pPr>
  </w:style>
  <w:style w:type="paragraph" w:styleId="CommentSubject">
    <w:name w:val="annotation subject"/>
    <w:basedOn w:val="CommentText"/>
    <w:next w:val="CommentText"/>
    <w:link w:val="CommentSubjectChar"/>
    <w:uiPriority w:val="99"/>
    <w:semiHidden/>
    <w:unhideWhenUsed/>
    <w:rsid w:val="00BC1EFC"/>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lang w:val="en-AU"/>
    </w:rPr>
  </w:style>
  <w:style w:type="table" w:customStyle="1" w:styleId="TableGrid1">
    <w:name w:val="Table Grid1"/>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unhideWhenUsed/>
    <w:rsid w:val="00902CD7"/>
  </w:style>
  <w:style w:type="paragraph" w:styleId="EndnoteText">
    <w:name w:val="endnote text"/>
    <w:basedOn w:val="Normal"/>
    <w:link w:val="EndnoteTextChar"/>
    <w:uiPriority w:val="99"/>
    <w:semiHidden/>
    <w:unhideWhenUsed/>
    <w:rsid w:val="00EB4144"/>
    <w:rPr>
      <w:sz w:val="20"/>
      <w:szCs w:val="20"/>
    </w:rPr>
  </w:style>
  <w:style w:type="character" w:customStyle="1" w:styleId="EndnoteTextChar">
    <w:name w:val="Endnote Text Char"/>
    <w:basedOn w:val="DefaultParagraphFont"/>
    <w:link w:val="EndnoteText"/>
    <w:uiPriority w:val="99"/>
    <w:semiHidden/>
    <w:rsid w:val="00EB4144"/>
    <w:rPr>
      <w:rFonts w:ascii="Times New Roman" w:eastAsia="Calibri" w:hAnsi="Times New Roman" w:cs="Times New Roman"/>
      <w:sz w:val="20"/>
      <w:szCs w:val="20"/>
    </w:rPr>
  </w:style>
  <w:style w:type="character" w:styleId="EndnoteReference">
    <w:name w:val="endnote reference"/>
    <w:basedOn w:val="DefaultParagraphFont"/>
    <w:uiPriority w:val="99"/>
    <w:semiHidden/>
    <w:unhideWhenUsed/>
    <w:rsid w:val="00EB4144"/>
    <w:rPr>
      <w:vertAlign w:val="superscript"/>
    </w:rPr>
  </w:style>
  <w:style w:type="paragraph" w:styleId="FootnoteText">
    <w:name w:val="footnote text"/>
    <w:basedOn w:val="Normal"/>
    <w:link w:val="FootnoteTextChar"/>
    <w:uiPriority w:val="99"/>
    <w:semiHidden/>
    <w:unhideWhenUsed/>
    <w:rsid w:val="00EB4144"/>
    <w:rPr>
      <w:sz w:val="20"/>
      <w:szCs w:val="20"/>
    </w:rPr>
  </w:style>
  <w:style w:type="character" w:customStyle="1" w:styleId="FootnoteTextChar">
    <w:name w:val="Footnote Text Char"/>
    <w:basedOn w:val="DefaultParagraphFont"/>
    <w:link w:val="FootnoteText"/>
    <w:uiPriority w:val="99"/>
    <w:semiHidden/>
    <w:rsid w:val="00EB4144"/>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EB4144"/>
    <w:rPr>
      <w:vertAlign w:val="superscript"/>
    </w:rPr>
  </w:style>
  <w:style w:type="character" w:styleId="FollowedHyperlink">
    <w:name w:val="FollowedHyperlink"/>
    <w:basedOn w:val="DefaultParagraphFont"/>
    <w:uiPriority w:val="99"/>
    <w:semiHidden/>
    <w:unhideWhenUsed/>
    <w:rsid w:val="009455B6"/>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367ABC"/>
    <w:rPr>
      <w:b/>
      <w:bCs/>
    </w:rPr>
  </w:style>
  <w:style w:type="character" w:customStyle="1" w:styleId="katex-mathml">
    <w:name w:val="katex-mathml"/>
    <w:basedOn w:val="DefaultParagraphFont"/>
    <w:rsid w:val="00792159"/>
  </w:style>
  <w:style w:type="character" w:customStyle="1" w:styleId="mord">
    <w:name w:val="mord"/>
    <w:basedOn w:val="DefaultParagraphFont"/>
    <w:rsid w:val="00792159"/>
  </w:style>
  <w:style w:type="character" w:customStyle="1" w:styleId="vlist-s">
    <w:name w:val="vlist-s"/>
    <w:basedOn w:val="DefaultParagraphFont"/>
    <w:rsid w:val="00792159"/>
  </w:style>
  <w:style w:type="character" w:customStyle="1" w:styleId="mpunct">
    <w:name w:val="mpunct"/>
    <w:basedOn w:val="DefaultParagraphFont"/>
    <w:rsid w:val="00792159"/>
  </w:style>
  <w:style w:type="character" w:customStyle="1" w:styleId="mrel">
    <w:name w:val="mrel"/>
    <w:basedOn w:val="DefaultParagraphFont"/>
    <w:rsid w:val="006E0DFB"/>
  </w:style>
  <w:style w:type="character" w:customStyle="1" w:styleId="mop">
    <w:name w:val="mop"/>
    <w:basedOn w:val="DefaultParagraphFont"/>
    <w:rsid w:val="006E0DFB"/>
  </w:style>
  <w:style w:type="character" w:customStyle="1" w:styleId="delimsizing">
    <w:name w:val="delimsizing"/>
    <w:basedOn w:val="DefaultParagraphFont"/>
    <w:rsid w:val="006E0DFB"/>
  </w:style>
  <w:style w:type="character" w:customStyle="1" w:styleId="mbin">
    <w:name w:val="mbin"/>
    <w:basedOn w:val="DefaultParagraphFont"/>
    <w:rsid w:val="006E0DFB"/>
  </w:style>
  <w:style w:type="character" w:customStyle="1" w:styleId="mopen">
    <w:name w:val="mopen"/>
    <w:basedOn w:val="DefaultParagraphFont"/>
    <w:rsid w:val="006E0DFB"/>
  </w:style>
  <w:style w:type="character" w:customStyle="1" w:styleId="mclose">
    <w:name w:val="mclose"/>
    <w:basedOn w:val="DefaultParagraphFont"/>
    <w:rsid w:val="006E0DFB"/>
  </w:style>
  <w:style w:type="character" w:styleId="HTMLCode">
    <w:name w:val="HTML Code"/>
    <w:basedOn w:val="DefaultParagraphFont"/>
    <w:uiPriority w:val="99"/>
    <w:semiHidden/>
    <w:unhideWhenUsed/>
    <w:rsid w:val="00123D77"/>
    <w:rPr>
      <w:rFonts w:ascii="Courier New" w:eastAsia="Times New Roman" w:hAnsi="Courier New" w:cs="Courier New"/>
      <w:sz w:val="20"/>
      <w:szCs w:val="20"/>
    </w:rPr>
  </w:style>
  <w:style w:type="paragraph" w:styleId="Caption">
    <w:name w:val="caption"/>
    <w:basedOn w:val="Normal"/>
    <w:next w:val="Normal"/>
    <w:uiPriority w:val="35"/>
    <w:unhideWhenUsed/>
    <w:qFormat/>
    <w:rsid w:val="00A64408"/>
    <w:pPr>
      <w:spacing w:after="200"/>
    </w:pPr>
    <w:rPr>
      <w:iCs/>
      <w:color w:val="44546A" w:themeColor="text2"/>
      <w:sz w:val="18"/>
      <w:szCs w:val="18"/>
    </w:rPr>
  </w:style>
  <w:style w:type="paragraph" w:styleId="TableofFigures">
    <w:name w:val="table of figures"/>
    <w:basedOn w:val="Normal"/>
    <w:next w:val="Normal"/>
    <w:uiPriority w:val="99"/>
    <w:unhideWhenUsed/>
    <w:rsid w:val="00761CA3"/>
  </w:style>
  <w:style w:type="paragraph" w:customStyle="1" w:styleId="c-bibliographic-informationcitation">
    <w:name w:val="c-bibliographic-information__citation"/>
    <w:basedOn w:val="Normal"/>
    <w:rsid w:val="00406889"/>
    <w:pPr>
      <w:spacing w:before="100" w:beforeAutospacing="1" w:after="100" w:afterAutospacing="1"/>
    </w:pPr>
  </w:style>
  <w:style w:type="numbering" w:customStyle="1" w:styleId="CurrentList1">
    <w:name w:val="Current List1"/>
    <w:uiPriority w:val="99"/>
    <w:rsid w:val="00A64408"/>
    <w:pPr>
      <w:numPr>
        <w:numId w:val="17"/>
      </w:numPr>
    </w:pPr>
  </w:style>
  <w:style w:type="paragraph" w:customStyle="1" w:styleId="praxis">
    <w:name w:val="praxis"/>
    <w:basedOn w:val="Normal"/>
    <w:qFormat/>
    <w:rsid w:val="00C31AE6"/>
    <w:pPr>
      <w:spacing w:line="480" w:lineRule="auto"/>
      <w:ind w:left="720" w:firstLine="720"/>
    </w:pPr>
  </w:style>
  <w:style w:type="paragraph" w:styleId="TOC4">
    <w:name w:val="toc 4"/>
    <w:basedOn w:val="Normal"/>
    <w:next w:val="Normal"/>
    <w:autoRedefine/>
    <w:uiPriority w:val="39"/>
    <w:unhideWhenUsed/>
    <w:rsid w:val="000A25C8"/>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0A25C8"/>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0A25C8"/>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0A25C8"/>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0A25C8"/>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0A25C8"/>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993681">
      <w:bodyDiv w:val="1"/>
      <w:marLeft w:val="0"/>
      <w:marRight w:val="0"/>
      <w:marTop w:val="0"/>
      <w:marBottom w:val="0"/>
      <w:divBdr>
        <w:top w:val="none" w:sz="0" w:space="0" w:color="auto"/>
        <w:left w:val="none" w:sz="0" w:space="0" w:color="auto"/>
        <w:bottom w:val="none" w:sz="0" w:space="0" w:color="auto"/>
        <w:right w:val="none" w:sz="0" w:space="0" w:color="auto"/>
      </w:divBdr>
      <w:divsChild>
        <w:div w:id="151601060">
          <w:marLeft w:val="0"/>
          <w:marRight w:val="0"/>
          <w:marTop w:val="0"/>
          <w:marBottom w:val="0"/>
          <w:divBdr>
            <w:top w:val="none" w:sz="0" w:space="0" w:color="auto"/>
            <w:left w:val="none" w:sz="0" w:space="0" w:color="auto"/>
            <w:bottom w:val="none" w:sz="0" w:space="0" w:color="auto"/>
            <w:right w:val="none" w:sz="0" w:space="0" w:color="auto"/>
          </w:divBdr>
          <w:divsChild>
            <w:div w:id="1224409358">
              <w:marLeft w:val="0"/>
              <w:marRight w:val="0"/>
              <w:marTop w:val="0"/>
              <w:marBottom w:val="0"/>
              <w:divBdr>
                <w:top w:val="none" w:sz="0" w:space="0" w:color="auto"/>
                <w:left w:val="none" w:sz="0" w:space="0" w:color="auto"/>
                <w:bottom w:val="none" w:sz="0" w:space="0" w:color="auto"/>
                <w:right w:val="none" w:sz="0" w:space="0" w:color="auto"/>
              </w:divBdr>
              <w:divsChild>
                <w:div w:id="4818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65802">
      <w:bodyDiv w:val="1"/>
      <w:marLeft w:val="0"/>
      <w:marRight w:val="0"/>
      <w:marTop w:val="0"/>
      <w:marBottom w:val="0"/>
      <w:divBdr>
        <w:top w:val="none" w:sz="0" w:space="0" w:color="auto"/>
        <w:left w:val="none" w:sz="0" w:space="0" w:color="auto"/>
        <w:bottom w:val="none" w:sz="0" w:space="0" w:color="auto"/>
        <w:right w:val="none" w:sz="0" w:space="0" w:color="auto"/>
      </w:divBdr>
    </w:div>
    <w:div w:id="145632534">
      <w:bodyDiv w:val="1"/>
      <w:marLeft w:val="0"/>
      <w:marRight w:val="0"/>
      <w:marTop w:val="0"/>
      <w:marBottom w:val="0"/>
      <w:divBdr>
        <w:top w:val="none" w:sz="0" w:space="0" w:color="auto"/>
        <w:left w:val="none" w:sz="0" w:space="0" w:color="auto"/>
        <w:bottom w:val="none" w:sz="0" w:space="0" w:color="auto"/>
        <w:right w:val="none" w:sz="0" w:space="0" w:color="auto"/>
      </w:divBdr>
    </w:div>
    <w:div w:id="160894728">
      <w:bodyDiv w:val="1"/>
      <w:marLeft w:val="0"/>
      <w:marRight w:val="0"/>
      <w:marTop w:val="0"/>
      <w:marBottom w:val="0"/>
      <w:divBdr>
        <w:top w:val="none" w:sz="0" w:space="0" w:color="auto"/>
        <w:left w:val="none" w:sz="0" w:space="0" w:color="auto"/>
        <w:bottom w:val="none" w:sz="0" w:space="0" w:color="auto"/>
        <w:right w:val="none" w:sz="0" w:space="0" w:color="auto"/>
      </w:divBdr>
    </w:div>
    <w:div w:id="269167631">
      <w:bodyDiv w:val="1"/>
      <w:marLeft w:val="0"/>
      <w:marRight w:val="0"/>
      <w:marTop w:val="0"/>
      <w:marBottom w:val="0"/>
      <w:divBdr>
        <w:top w:val="none" w:sz="0" w:space="0" w:color="auto"/>
        <w:left w:val="none" w:sz="0" w:space="0" w:color="auto"/>
        <w:bottom w:val="none" w:sz="0" w:space="0" w:color="auto"/>
        <w:right w:val="none" w:sz="0" w:space="0" w:color="auto"/>
      </w:divBdr>
      <w:divsChild>
        <w:div w:id="2139226966">
          <w:marLeft w:val="0"/>
          <w:marRight w:val="0"/>
          <w:marTop w:val="0"/>
          <w:marBottom w:val="0"/>
          <w:divBdr>
            <w:top w:val="none" w:sz="0" w:space="0" w:color="auto"/>
            <w:left w:val="none" w:sz="0" w:space="0" w:color="auto"/>
            <w:bottom w:val="none" w:sz="0" w:space="0" w:color="auto"/>
            <w:right w:val="none" w:sz="0" w:space="0" w:color="auto"/>
          </w:divBdr>
          <w:divsChild>
            <w:div w:id="1409108260">
              <w:marLeft w:val="0"/>
              <w:marRight w:val="0"/>
              <w:marTop w:val="0"/>
              <w:marBottom w:val="0"/>
              <w:divBdr>
                <w:top w:val="none" w:sz="0" w:space="0" w:color="auto"/>
                <w:left w:val="none" w:sz="0" w:space="0" w:color="auto"/>
                <w:bottom w:val="none" w:sz="0" w:space="0" w:color="auto"/>
                <w:right w:val="none" w:sz="0" w:space="0" w:color="auto"/>
              </w:divBdr>
              <w:divsChild>
                <w:div w:id="14148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64267">
      <w:bodyDiv w:val="1"/>
      <w:marLeft w:val="0"/>
      <w:marRight w:val="0"/>
      <w:marTop w:val="0"/>
      <w:marBottom w:val="0"/>
      <w:divBdr>
        <w:top w:val="none" w:sz="0" w:space="0" w:color="auto"/>
        <w:left w:val="none" w:sz="0" w:space="0" w:color="auto"/>
        <w:bottom w:val="none" w:sz="0" w:space="0" w:color="auto"/>
        <w:right w:val="none" w:sz="0" w:space="0" w:color="auto"/>
      </w:divBdr>
      <w:divsChild>
        <w:div w:id="1881092447">
          <w:marLeft w:val="0"/>
          <w:marRight w:val="0"/>
          <w:marTop w:val="0"/>
          <w:marBottom w:val="0"/>
          <w:divBdr>
            <w:top w:val="none" w:sz="0" w:space="0" w:color="auto"/>
            <w:left w:val="none" w:sz="0" w:space="0" w:color="auto"/>
            <w:bottom w:val="none" w:sz="0" w:space="0" w:color="auto"/>
            <w:right w:val="none" w:sz="0" w:space="0" w:color="auto"/>
          </w:divBdr>
        </w:div>
      </w:divsChild>
    </w:div>
    <w:div w:id="495342108">
      <w:bodyDiv w:val="1"/>
      <w:marLeft w:val="0"/>
      <w:marRight w:val="0"/>
      <w:marTop w:val="0"/>
      <w:marBottom w:val="0"/>
      <w:divBdr>
        <w:top w:val="none" w:sz="0" w:space="0" w:color="auto"/>
        <w:left w:val="none" w:sz="0" w:space="0" w:color="auto"/>
        <w:bottom w:val="none" w:sz="0" w:space="0" w:color="auto"/>
        <w:right w:val="none" w:sz="0" w:space="0" w:color="auto"/>
      </w:divBdr>
    </w:div>
    <w:div w:id="502404638">
      <w:bodyDiv w:val="1"/>
      <w:marLeft w:val="0"/>
      <w:marRight w:val="0"/>
      <w:marTop w:val="0"/>
      <w:marBottom w:val="0"/>
      <w:divBdr>
        <w:top w:val="none" w:sz="0" w:space="0" w:color="auto"/>
        <w:left w:val="none" w:sz="0" w:space="0" w:color="auto"/>
        <w:bottom w:val="none" w:sz="0" w:space="0" w:color="auto"/>
        <w:right w:val="none" w:sz="0" w:space="0" w:color="auto"/>
      </w:divBdr>
    </w:div>
    <w:div w:id="525797428">
      <w:bodyDiv w:val="1"/>
      <w:marLeft w:val="0"/>
      <w:marRight w:val="0"/>
      <w:marTop w:val="0"/>
      <w:marBottom w:val="0"/>
      <w:divBdr>
        <w:top w:val="none" w:sz="0" w:space="0" w:color="auto"/>
        <w:left w:val="none" w:sz="0" w:space="0" w:color="auto"/>
        <w:bottom w:val="none" w:sz="0" w:space="0" w:color="auto"/>
        <w:right w:val="none" w:sz="0" w:space="0" w:color="auto"/>
      </w:divBdr>
    </w:div>
    <w:div w:id="644164904">
      <w:bodyDiv w:val="1"/>
      <w:marLeft w:val="0"/>
      <w:marRight w:val="0"/>
      <w:marTop w:val="0"/>
      <w:marBottom w:val="0"/>
      <w:divBdr>
        <w:top w:val="none" w:sz="0" w:space="0" w:color="auto"/>
        <w:left w:val="none" w:sz="0" w:space="0" w:color="auto"/>
        <w:bottom w:val="none" w:sz="0" w:space="0" w:color="auto"/>
        <w:right w:val="none" w:sz="0" w:space="0" w:color="auto"/>
      </w:divBdr>
      <w:divsChild>
        <w:div w:id="260067128">
          <w:marLeft w:val="0"/>
          <w:marRight w:val="0"/>
          <w:marTop w:val="0"/>
          <w:marBottom w:val="0"/>
          <w:divBdr>
            <w:top w:val="none" w:sz="0" w:space="0" w:color="auto"/>
            <w:left w:val="none" w:sz="0" w:space="0" w:color="auto"/>
            <w:bottom w:val="none" w:sz="0" w:space="0" w:color="auto"/>
            <w:right w:val="none" w:sz="0" w:space="0" w:color="auto"/>
          </w:divBdr>
          <w:divsChild>
            <w:div w:id="379018811">
              <w:marLeft w:val="0"/>
              <w:marRight w:val="0"/>
              <w:marTop w:val="0"/>
              <w:marBottom w:val="0"/>
              <w:divBdr>
                <w:top w:val="none" w:sz="0" w:space="0" w:color="auto"/>
                <w:left w:val="none" w:sz="0" w:space="0" w:color="auto"/>
                <w:bottom w:val="none" w:sz="0" w:space="0" w:color="auto"/>
                <w:right w:val="none" w:sz="0" w:space="0" w:color="auto"/>
              </w:divBdr>
              <w:divsChild>
                <w:div w:id="164149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1085">
      <w:bodyDiv w:val="1"/>
      <w:marLeft w:val="0"/>
      <w:marRight w:val="0"/>
      <w:marTop w:val="0"/>
      <w:marBottom w:val="0"/>
      <w:divBdr>
        <w:top w:val="none" w:sz="0" w:space="0" w:color="auto"/>
        <w:left w:val="none" w:sz="0" w:space="0" w:color="auto"/>
        <w:bottom w:val="none" w:sz="0" w:space="0" w:color="auto"/>
        <w:right w:val="none" w:sz="0" w:space="0" w:color="auto"/>
      </w:divBdr>
    </w:div>
    <w:div w:id="711349977">
      <w:bodyDiv w:val="1"/>
      <w:marLeft w:val="0"/>
      <w:marRight w:val="0"/>
      <w:marTop w:val="0"/>
      <w:marBottom w:val="0"/>
      <w:divBdr>
        <w:top w:val="none" w:sz="0" w:space="0" w:color="auto"/>
        <w:left w:val="none" w:sz="0" w:space="0" w:color="auto"/>
        <w:bottom w:val="none" w:sz="0" w:space="0" w:color="auto"/>
        <w:right w:val="none" w:sz="0" w:space="0" w:color="auto"/>
      </w:divBdr>
    </w:div>
    <w:div w:id="727607019">
      <w:bodyDiv w:val="1"/>
      <w:marLeft w:val="0"/>
      <w:marRight w:val="0"/>
      <w:marTop w:val="0"/>
      <w:marBottom w:val="0"/>
      <w:divBdr>
        <w:top w:val="none" w:sz="0" w:space="0" w:color="auto"/>
        <w:left w:val="none" w:sz="0" w:space="0" w:color="auto"/>
        <w:bottom w:val="none" w:sz="0" w:space="0" w:color="auto"/>
        <w:right w:val="none" w:sz="0" w:space="0" w:color="auto"/>
      </w:divBdr>
    </w:div>
    <w:div w:id="864558722">
      <w:bodyDiv w:val="1"/>
      <w:marLeft w:val="0"/>
      <w:marRight w:val="0"/>
      <w:marTop w:val="0"/>
      <w:marBottom w:val="0"/>
      <w:divBdr>
        <w:top w:val="none" w:sz="0" w:space="0" w:color="auto"/>
        <w:left w:val="none" w:sz="0" w:space="0" w:color="auto"/>
        <w:bottom w:val="none" w:sz="0" w:space="0" w:color="auto"/>
        <w:right w:val="none" w:sz="0" w:space="0" w:color="auto"/>
      </w:divBdr>
    </w:div>
    <w:div w:id="894465588">
      <w:bodyDiv w:val="1"/>
      <w:marLeft w:val="0"/>
      <w:marRight w:val="0"/>
      <w:marTop w:val="0"/>
      <w:marBottom w:val="0"/>
      <w:divBdr>
        <w:top w:val="none" w:sz="0" w:space="0" w:color="auto"/>
        <w:left w:val="none" w:sz="0" w:space="0" w:color="auto"/>
        <w:bottom w:val="none" w:sz="0" w:space="0" w:color="auto"/>
        <w:right w:val="none" w:sz="0" w:space="0" w:color="auto"/>
      </w:divBdr>
      <w:divsChild>
        <w:div w:id="2081557112">
          <w:marLeft w:val="0"/>
          <w:marRight w:val="0"/>
          <w:marTop w:val="0"/>
          <w:marBottom w:val="0"/>
          <w:divBdr>
            <w:top w:val="none" w:sz="0" w:space="0" w:color="auto"/>
            <w:left w:val="none" w:sz="0" w:space="0" w:color="auto"/>
            <w:bottom w:val="none" w:sz="0" w:space="0" w:color="auto"/>
            <w:right w:val="none" w:sz="0" w:space="0" w:color="auto"/>
          </w:divBdr>
          <w:divsChild>
            <w:div w:id="1009674757">
              <w:marLeft w:val="0"/>
              <w:marRight w:val="0"/>
              <w:marTop w:val="0"/>
              <w:marBottom w:val="0"/>
              <w:divBdr>
                <w:top w:val="none" w:sz="0" w:space="0" w:color="auto"/>
                <w:left w:val="none" w:sz="0" w:space="0" w:color="auto"/>
                <w:bottom w:val="none" w:sz="0" w:space="0" w:color="auto"/>
                <w:right w:val="none" w:sz="0" w:space="0" w:color="auto"/>
              </w:divBdr>
              <w:divsChild>
                <w:div w:id="5855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21484">
      <w:bodyDiv w:val="1"/>
      <w:marLeft w:val="0"/>
      <w:marRight w:val="0"/>
      <w:marTop w:val="0"/>
      <w:marBottom w:val="0"/>
      <w:divBdr>
        <w:top w:val="none" w:sz="0" w:space="0" w:color="auto"/>
        <w:left w:val="none" w:sz="0" w:space="0" w:color="auto"/>
        <w:bottom w:val="none" w:sz="0" w:space="0" w:color="auto"/>
        <w:right w:val="none" w:sz="0" w:space="0" w:color="auto"/>
      </w:divBdr>
      <w:divsChild>
        <w:div w:id="1646474342">
          <w:marLeft w:val="0"/>
          <w:marRight w:val="0"/>
          <w:marTop w:val="0"/>
          <w:marBottom w:val="0"/>
          <w:divBdr>
            <w:top w:val="none" w:sz="0" w:space="0" w:color="auto"/>
            <w:left w:val="none" w:sz="0" w:space="0" w:color="auto"/>
            <w:bottom w:val="none" w:sz="0" w:space="0" w:color="auto"/>
            <w:right w:val="none" w:sz="0" w:space="0" w:color="auto"/>
          </w:divBdr>
          <w:divsChild>
            <w:div w:id="428309755">
              <w:marLeft w:val="0"/>
              <w:marRight w:val="0"/>
              <w:marTop w:val="0"/>
              <w:marBottom w:val="0"/>
              <w:divBdr>
                <w:top w:val="none" w:sz="0" w:space="0" w:color="auto"/>
                <w:left w:val="none" w:sz="0" w:space="0" w:color="auto"/>
                <w:bottom w:val="none" w:sz="0" w:space="0" w:color="auto"/>
                <w:right w:val="none" w:sz="0" w:space="0" w:color="auto"/>
              </w:divBdr>
              <w:divsChild>
                <w:div w:id="32821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1343">
      <w:bodyDiv w:val="1"/>
      <w:marLeft w:val="0"/>
      <w:marRight w:val="0"/>
      <w:marTop w:val="0"/>
      <w:marBottom w:val="0"/>
      <w:divBdr>
        <w:top w:val="none" w:sz="0" w:space="0" w:color="auto"/>
        <w:left w:val="none" w:sz="0" w:space="0" w:color="auto"/>
        <w:bottom w:val="none" w:sz="0" w:space="0" w:color="auto"/>
        <w:right w:val="none" w:sz="0" w:space="0" w:color="auto"/>
      </w:divBdr>
    </w:div>
    <w:div w:id="1006321387">
      <w:bodyDiv w:val="1"/>
      <w:marLeft w:val="0"/>
      <w:marRight w:val="0"/>
      <w:marTop w:val="0"/>
      <w:marBottom w:val="0"/>
      <w:divBdr>
        <w:top w:val="none" w:sz="0" w:space="0" w:color="auto"/>
        <w:left w:val="none" w:sz="0" w:space="0" w:color="auto"/>
        <w:bottom w:val="none" w:sz="0" w:space="0" w:color="auto"/>
        <w:right w:val="none" w:sz="0" w:space="0" w:color="auto"/>
      </w:divBdr>
    </w:div>
    <w:div w:id="1016543116">
      <w:bodyDiv w:val="1"/>
      <w:marLeft w:val="0"/>
      <w:marRight w:val="0"/>
      <w:marTop w:val="0"/>
      <w:marBottom w:val="0"/>
      <w:divBdr>
        <w:top w:val="none" w:sz="0" w:space="0" w:color="auto"/>
        <w:left w:val="none" w:sz="0" w:space="0" w:color="auto"/>
        <w:bottom w:val="none" w:sz="0" w:space="0" w:color="auto"/>
        <w:right w:val="none" w:sz="0" w:space="0" w:color="auto"/>
      </w:divBdr>
    </w:div>
    <w:div w:id="1146896949">
      <w:bodyDiv w:val="1"/>
      <w:marLeft w:val="0"/>
      <w:marRight w:val="0"/>
      <w:marTop w:val="0"/>
      <w:marBottom w:val="0"/>
      <w:divBdr>
        <w:top w:val="none" w:sz="0" w:space="0" w:color="auto"/>
        <w:left w:val="none" w:sz="0" w:space="0" w:color="auto"/>
        <w:bottom w:val="none" w:sz="0" w:space="0" w:color="auto"/>
        <w:right w:val="none" w:sz="0" w:space="0" w:color="auto"/>
      </w:divBdr>
    </w:div>
    <w:div w:id="1180121332">
      <w:bodyDiv w:val="1"/>
      <w:marLeft w:val="0"/>
      <w:marRight w:val="0"/>
      <w:marTop w:val="0"/>
      <w:marBottom w:val="0"/>
      <w:divBdr>
        <w:top w:val="none" w:sz="0" w:space="0" w:color="auto"/>
        <w:left w:val="none" w:sz="0" w:space="0" w:color="auto"/>
        <w:bottom w:val="none" w:sz="0" w:space="0" w:color="auto"/>
        <w:right w:val="none" w:sz="0" w:space="0" w:color="auto"/>
      </w:divBdr>
    </w:div>
    <w:div w:id="1200244708">
      <w:bodyDiv w:val="1"/>
      <w:marLeft w:val="0"/>
      <w:marRight w:val="0"/>
      <w:marTop w:val="0"/>
      <w:marBottom w:val="0"/>
      <w:divBdr>
        <w:top w:val="none" w:sz="0" w:space="0" w:color="auto"/>
        <w:left w:val="none" w:sz="0" w:space="0" w:color="auto"/>
        <w:bottom w:val="none" w:sz="0" w:space="0" w:color="auto"/>
        <w:right w:val="none" w:sz="0" w:space="0" w:color="auto"/>
      </w:divBdr>
    </w:div>
    <w:div w:id="1317025733">
      <w:bodyDiv w:val="1"/>
      <w:marLeft w:val="0"/>
      <w:marRight w:val="0"/>
      <w:marTop w:val="0"/>
      <w:marBottom w:val="0"/>
      <w:divBdr>
        <w:top w:val="none" w:sz="0" w:space="0" w:color="auto"/>
        <w:left w:val="none" w:sz="0" w:space="0" w:color="auto"/>
        <w:bottom w:val="none" w:sz="0" w:space="0" w:color="auto"/>
        <w:right w:val="none" w:sz="0" w:space="0" w:color="auto"/>
      </w:divBdr>
    </w:div>
    <w:div w:id="1329364340">
      <w:bodyDiv w:val="1"/>
      <w:marLeft w:val="0"/>
      <w:marRight w:val="0"/>
      <w:marTop w:val="0"/>
      <w:marBottom w:val="0"/>
      <w:divBdr>
        <w:top w:val="none" w:sz="0" w:space="0" w:color="auto"/>
        <w:left w:val="none" w:sz="0" w:space="0" w:color="auto"/>
        <w:bottom w:val="none" w:sz="0" w:space="0" w:color="auto"/>
        <w:right w:val="none" w:sz="0" w:space="0" w:color="auto"/>
      </w:divBdr>
      <w:divsChild>
        <w:div w:id="398065769">
          <w:marLeft w:val="0"/>
          <w:marRight w:val="0"/>
          <w:marTop w:val="0"/>
          <w:marBottom w:val="0"/>
          <w:divBdr>
            <w:top w:val="none" w:sz="0" w:space="0" w:color="auto"/>
            <w:left w:val="none" w:sz="0" w:space="0" w:color="auto"/>
            <w:bottom w:val="none" w:sz="0" w:space="0" w:color="auto"/>
            <w:right w:val="none" w:sz="0" w:space="0" w:color="auto"/>
          </w:divBdr>
          <w:divsChild>
            <w:div w:id="994531128">
              <w:marLeft w:val="0"/>
              <w:marRight w:val="0"/>
              <w:marTop w:val="0"/>
              <w:marBottom w:val="0"/>
              <w:divBdr>
                <w:top w:val="none" w:sz="0" w:space="0" w:color="auto"/>
                <w:left w:val="none" w:sz="0" w:space="0" w:color="auto"/>
                <w:bottom w:val="none" w:sz="0" w:space="0" w:color="auto"/>
                <w:right w:val="none" w:sz="0" w:space="0" w:color="auto"/>
              </w:divBdr>
              <w:divsChild>
                <w:div w:id="1160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83577">
      <w:bodyDiv w:val="1"/>
      <w:marLeft w:val="0"/>
      <w:marRight w:val="0"/>
      <w:marTop w:val="0"/>
      <w:marBottom w:val="0"/>
      <w:divBdr>
        <w:top w:val="none" w:sz="0" w:space="0" w:color="auto"/>
        <w:left w:val="none" w:sz="0" w:space="0" w:color="auto"/>
        <w:bottom w:val="none" w:sz="0" w:space="0" w:color="auto"/>
        <w:right w:val="none" w:sz="0" w:space="0" w:color="auto"/>
      </w:divBdr>
      <w:divsChild>
        <w:div w:id="252476757">
          <w:marLeft w:val="0"/>
          <w:marRight w:val="0"/>
          <w:marTop w:val="0"/>
          <w:marBottom w:val="0"/>
          <w:divBdr>
            <w:top w:val="none" w:sz="0" w:space="0" w:color="auto"/>
            <w:left w:val="none" w:sz="0" w:space="0" w:color="auto"/>
            <w:bottom w:val="none" w:sz="0" w:space="0" w:color="auto"/>
            <w:right w:val="none" w:sz="0" w:space="0" w:color="auto"/>
          </w:divBdr>
          <w:divsChild>
            <w:div w:id="738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87287">
      <w:bodyDiv w:val="1"/>
      <w:marLeft w:val="0"/>
      <w:marRight w:val="0"/>
      <w:marTop w:val="0"/>
      <w:marBottom w:val="0"/>
      <w:divBdr>
        <w:top w:val="none" w:sz="0" w:space="0" w:color="auto"/>
        <w:left w:val="none" w:sz="0" w:space="0" w:color="auto"/>
        <w:bottom w:val="none" w:sz="0" w:space="0" w:color="auto"/>
        <w:right w:val="none" w:sz="0" w:space="0" w:color="auto"/>
      </w:divBdr>
      <w:divsChild>
        <w:div w:id="1669212275">
          <w:marLeft w:val="0"/>
          <w:marRight w:val="0"/>
          <w:marTop w:val="0"/>
          <w:marBottom w:val="0"/>
          <w:divBdr>
            <w:top w:val="none" w:sz="0" w:space="0" w:color="auto"/>
            <w:left w:val="none" w:sz="0" w:space="0" w:color="auto"/>
            <w:bottom w:val="none" w:sz="0" w:space="0" w:color="auto"/>
            <w:right w:val="none" w:sz="0" w:space="0" w:color="auto"/>
          </w:divBdr>
          <w:divsChild>
            <w:div w:id="1960909938">
              <w:marLeft w:val="0"/>
              <w:marRight w:val="0"/>
              <w:marTop w:val="0"/>
              <w:marBottom w:val="0"/>
              <w:divBdr>
                <w:top w:val="none" w:sz="0" w:space="0" w:color="auto"/>
                <w:left w:val="none" w:sz="0" w:space="0" w:color="auto"/>
                <w:bottom w:val="none" w:sz="0" w:space="0" w:color="auto"/>
                <w:right w:val="none" w:sz="0" w:space="0" w:color="auto"/>
              </w:divBdr>
              <w:divsChild>
                <w:div w:id="11931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026952">
      <w:bodyDiv w:val="1"/>
      <w:marLeft w:val="0"/>
      <w:marRight w:val="0"/>
      <w:marTop w:val="0"/>
      <w:marBottom w:val="0"/>
      <w:divBdr>
        <w:top w:val="none" w:sz="0" w:space="0" w:color="auto"/>
        <w:left w:val="none" w:sz="0" w:space="0" w:color="auto"/>
        <w:bottom w:val="none" w:sz="0" w:space="0" w:color="auto"/>
        <w:right w:val="none" w:sz="0" w:space="0" w:color="auto"/>
      </w:divBdr>
    </w:div>
    <w:div w:id="1512719413">
      <w:bodyDiv w:val="1"/>
      <w:marLeft w:val="0"/>
      <w:marRight w:val="0"/>
      <w:marTop w:val="0"/>
      <w:marBottom w:val="0"/>
      <w:divBdr>
        <w:top w:val="none" w:sz="0" w:space="0" w:color="auto"/>
        <w:left w:val="none" w:sz="0" w:space="0" w:color="auto"/>
        <w:bottom w:val="none" w:sz="0" w:space="0" w:color="auto"/>
        <w:right w:val="none" w:sz="0" w:space="0" w:color="auto"/>
      </w:divBdr>
    </w:div>
    <w:div w:id="1638606462">
      <w:bodyDiv w:val="1"/>
      <w:marLeft w:val="0"/>
      <w:marRight w:val="0"/>
      <w:marTop w:val="0"/>
      <w:marBottom w:val="0"/>
      <w:divBdr>
        <w:top w:val="none" w:sz="0" w:space="0" w:color="auto"/>
        <w:left w:val="none" w:sz="0" w:space="0" w:color="auto"/>
        <w:bottom w:val="none" w:sz="0" w:space="0" w:color="auto"/>
        <w:right w:val="none" w:sz="0" w:space="0" w:color="auto"/>
      </w:divBdr>
    </w:div>
    <w:div w:id="1658607964">
      <w:bodyDiv w:val="1"/>
      <w:marLeft w:val="0"/>
      <w:marRight w:val="0"/>
      <w:marTop w:val="0"/>
      <w:marBottom w:val="0"/>
      <w:divBdr>
        <w:top w:val="none" w:sz="0" w:space="0" w:color="auto"/>
        <w:left w:val="none" w:sz="0" w:space="0" w:color="auto"/>
        <w:bottom w:val="none" w:sz="0" w:space="0" w:color="auto"/>
        <w:right w:val="none" w:sz="0" w:space="0" w:color="auto"/>
      </w:divBdr>
    </w:div>
    <w:div w:id="1670131494">
      <w:bodyDiv w:val="1"/>
      <w:marLeft w:val="0"/>
      <w:marRight w:val="0"/>
      <w:marTop w:val="0"/>
      <w:marBottom w:val="0"/>
      <w:divBdr>
        <w:top w:val="none" w:sz="0" w:space="0" w:color="auto"/>
        <w:left w:val="none" w:sz="0" w:space="0" w:color="auto"/>
        <w:bottom w:val="none" w:sz="0" w:space="0" w:color="auto"/>
        <w:right w:val="none" w:sz="0" w:space="0" w:color="auto"/>
      </w:divBdr>
      <w:divsChild>
        <w:div w:id="831875632">
          <w:marLeft w:val="0"/>
          <w:marRight w:val="0"/>
          <w:marTop w:val="0"/>
          <w:marBottom w:val="0"/>
          <w:divBdr>
            <w:top w:val="none" w:sz="0" w:space="0" w:color="auto"/>
            <w:left w:val="none" w:sz="0" w:space="0" w:color="auto"/>
            <w:bottom w:val="none" w:sz="0" w:space="0" w:color="auto"/>
            <w:right w:val="none" w:sz="0" w:space="0" w:color="auto"/>
          </w:divBdr>
          <w:divsChild>
            <w:div w:id="1240362320">
              <w:marLeft w:val="0"/>
              <w:marRight w:val="0"/>
              <w:marTop w:val="0"/>
              <w:marBottom w:val="0"/>
              <w:divBdr>
                <w:top w:val="none" w:sz="0" w:space="0" w:color="auto"/>
                <w:left w:val="none" w:sz="0" w:space="0" w:color="auto"/>
                <w:bottom w:val="none" w:sz="0" w:space="0" w:color="auto"/>
                <w:right w:val="none" w:sz="0" w:space="0" w:color="auto"/>
              </w:divBdr>
              <w:divsChild>
                <w:div w:id="1430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23633">
      <w:bodyDiv w:val="1"/>
      <w:marLeft w:val="0"/>
      <w:marRight w:val="0"/>
      <w:marTop w:val="0"/>
      <w:marBottom w:val="0"/>
      <w:divBdr>
        <w:top w:val="none" w:sz="0" w:space="0" w:color="auto"/>
        <w:left w:val="none" w:sz="0" w:space="0" w:color="auto"/>
        <w:bottom w:val="none" w:sz="0" w:space="0" w:color="auto"/>
        <w:right w:val="none" w:sz="0" w:space="0" w:color="auto"/>
      </w:divBdr>
    </w:div>
    <w:div w:id="1907914220">
      <w:bodyDiv w:val="1"/>
      <w:marLeft w:val="0"/>
      <w:marRight w:val="0"/>
      <w:marTop w:val="0"/>
      <w:marBottom w:val="0"/>
      <w:divBdr>
        <w:top w:val="none" w:sz="0" w:space="0" w:color="auto"/>
        <w:left w:val="none" w:sz="0" w:space="0" w:color="auto"/>
        <w:bottom w:val="none" w:sz="0" w:space="0" w:color="auto"/>
        <w:right w:val="none" w:sz="0" w:space="0" w:color="auto"/>
      </w:divBdr>
    </w:div>
    <w:div w:id="1918326012">
      <w:bodyDiv w:val="1"/>
      <w:marLeft w:val="0"/>
      <w:marRight w:val="0"/>
      <w:marTop w:val="0"/>
      <w:marBottom w:val="0"/>
      <w:divBdr>
        <w:top w:val="none" w:sz="0" w:space="0" w:color="auto"/>
        <w:left w:val="none" w:sz="0" w:space="0" w:color="auto"/>
        <w:bottom w:val="none" w:sz="0" w:space="0" w:color="auto"/>
        <w:right w:val="none" w:sz="0" w:space="0" w:color="auto"/>
      </w:divBdr>
    </w:div>
    <w:div w:id="1980526896">
      <w:bodyDiv w:val="1"/>
      <w:marLeft w:val="0"/>
      <w:marRight w:val="0"/>
      <w:marTop w:val="0"/>
      <w:marBottom w:val="0"/>
      <w:divBdr>
        <w:top w:val="none" w:sz="0" w:space="0" w:color="auto"/>
        <w:left w:val="none" w:sz="0" w:space="0" w:color="auto"/>
        <w:bottom w:val="none" w:sz="0" w:space="0" w:color="auto"/>
        <w:right w:val="none" w:sz="0" w:space="0" w:color="auto"/>
      </w:divBdr>
    </w:div>
    <w:div w:id="1994868450">
      <w:bodyDiv w:val="1"/>
      <w:marLeft w:val="0"/>
      <w:marRight w:val="0"/>
      <w:marTop w:val="0"/>
      <w:marBottom w:val="0"/>
      <w:divBdr>
        <w:top w:val="none" w:sz="0" w:space="0" w:color="auto"/>
        <w:left w:val="none" w:sz="0" w:space="0" w:color="auto"/>
        <w:bottom w:val="none" w:sz="0" w:space="0" w:color="auto"/>
        <w:right w:val="none" w:sz="0" w:space="0" w:color="auto"/>
      </w:divBdr>
      <w:divsChild>
        <w:div w:id="153452359">
          <w:marLeft w:val="0"/>
          <w:marRight w:val="0"/>
          <w:marTop w:val="0"/>
          <w:marBottom w:val="0"/>
          <w:divBdr>
            <w:top w:val="none" w:sz="0" w:space="0" w:color="auto"/>
            <w:left w:val="none" w:sz="0" w:space="0" w:color="auto"/>
            <w:bottom w:val="none" w:sz="0" w:space="0" w:color="auto"/>
            <w:right w:val="none" w:sz="0" w:space="0" w:color="auto"/>
          </w:divBdr>
          <w:divsChild>
            <w:div w:id="555313450">
              <w:marLeft w:val="0"/>
              <w:marRight w:val="0"/>
              <w:marTop w:val="0"/>
              <w:marBottom w:val="0"/>
              <w:divBdr>
                <w:top w:val="none" w:sz="0" w:space="0" w:color="auto"/>
                <w:left w:val="none" w:sz="0" w:space="0" w:color="auto"/>
                <w:bottom w:val="none" w:sz="0" w:space="0" w:color="auto"/>
                <w:right w:val="none" w:sz="0" w:space="0" w:color="auto"/>
              </w:divBdr>
              <w:divsChild>
                <w:div w:id="12688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535594">
      <w:bodyDiv w:val="1"/>
      <w:marLeft w:val="0"/>
      <w:marRight w:val="0"/>
      <w:marTop w:val="0"/>
      <w:marBottom w:val="0"/>
      <w:divBdr>
        <w:top w:val="none" w:sz="0" w:space="0" w:color="auto"/>
        <w:left w:val="none" w:sz="0" w:space="0" w:color="auto"/>
        <w:bottom w:val="none" w:sz="0" w:space="0" w:color="auto"/>
        <w:right w:val="none" w:sz="0" w:space="0" w:color="auto"/>
      </w:divBdr>
    </w:div>
    <w:div w:id="2138058834">
      <w:bodyDiv w:val="1"/>
      <w:marLeft w:val="0"/>
      <w:marRight w:val="0"/>
      <w:marTop w:val="0"/>
      <w:marBottom w:val="0"/>
      <w:divBdr>
        <w:top w:val="none" w:sz="0" w:space="0" w:color="auto"/>
        <w:left w:val="none" w:sz="0" w:space="0" w:color="auto"/>
        <w:bottom w:val="none" w:sz="0" w:space="0" w:color="auto"/>
        <w:right w:val="none" w:sz="0" w:space="0" w:color="auto"/>
      </w:divBdr>
      <w:divsChild>
        <w:div w:id="770008321">
          <w:marLeft w:val="0"/>
          <w:marRight w:val="0"/>
          <w:marTop w:val="0"/>
          <w:marBottom w:val="0"/>
          <w:divBdr>
            <w:top w:val="none" w:sz="0" w:space="0" w:color="auto"/>
            <w:left w:val="none" w:sz="0" w:space="0" w:color="auto"/>
            <w:bottom w:val="none" w:sz="0" w:space="0" w:color="auto"/>
            <w:right w:val="none" w:sz="0" w:space="0" w:color="auto"/>
          </w:divBdr>
          <w:divsChild>
            <w:div w:id="1719427530">
              <w:marLeft w:val="0"/>
              <w:marRight w:val="0"/>
              <w:marTop w:val="0"/>
              <w:marBottom w:val="0"/>
              <w:divBdr>
                <w:top w:val="none" w:sz="0" w:space="0" w:color="auto"/>
                <w:left w:val="none" w:sz="0" w:space="0" w:color="auto"/>
                <w:bottom w:val="none" w:sz="0" w:space="0" w:color="auto"/>
                <w:right w:val="none" w:sz="0" w:space="0" w:color="auto"/>
              </w:divBdr>
              <w:divsChild>
                <w:div w:id="11236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6/09/relationships/commentsIds" Target="commentsIds.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doi.org/10.1080/17483100701456012" TargetMode="External"/><Relationship Id="rId50" Type="http://schemas.openxmlformats.org/officeDocument/2006/relationships/hyperlink" Target="https://doi.org/10.1080/14639230701447735" TargetMode="External"/><Relationship Id="rId55" Type="http://schemas.openxmlformats.org/officeDocument/2006/relationships/image" Target="media/image2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doi.org/10.1093/ppar/praa006" TargetMode="External"/><Relationship Id="rId53" Type="http://schemas.openxmlformats.org/officeDocument/2006/relationships/image" Target="media/image26.png"/><Relationship Id="rId58"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theme" Target="theme/theme1.xml"/><Relationship Id="rId19" Type="http://schemas.microsoft.com/office/2018/08/relationships/commentsExtensible" Target="commentsExtensible.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bls.gov/ooh/" TargetMode="External"/><Relationship Id="rId48" Type="http://schemas.openxmlformats.org/officeDocument/2006/relationships/hyperlink" Target="https://doi.org/10.1007/s42979-020-00223-x" TargetMode="External"/><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hyperlink" Target="https://doi.org/10.1007/978-3-030-49062-1_48" TargetMode="External"/><Relationship Id="rId3" Type="http://schemas.openxmlformats.org/officeDocument/2006/relationships/numbering" Target="numbering.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doi.org/10.1007/978-3-030-87132-1_11" TargetMode="External"/><Relationship Id="rId59" Type="http://schemas.microsoft.com/office/2011/relationships/people" Target="people.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doi.org/10.1007/978-3-030-50726-8_27" TargetMode="External"/><Relationship Id="rId57"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hyperlink" Target="https://aspe.hhs.gov/reports/what-lifetime-risk-needing-receiving-long-term-services-supports-0" TargetMode="External"/><Relationship Id="rId52" Type="http://schemas.openxmlformats.org/officeDocument/2006/relationships/image" Target="media/image25.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2098659788"/>
        <w:category>
          <w:name w:val="General"/>
          <w:gallery w:val="placeholder"/>
        </w:category>
        <w:types>
          <w:type w:val="bbPlcHdr"/>
        </w:types>
        <w:behaviors>
          <w:behavior w:val="content"/>
        </w:behaviors>
        <w:guid w:val="{961AD8C0-8366-ED43-A70C-2E607CCC2DAB}"/>
      </w:docPartPr>
      <w:docPartBody>
        <w:p w:rsidR="00D23B87" w:rsidRDefault="00143D25">
          <w:r w:rsidRPr="000B6254">
            <w:rPr>
              <w:rStyle w:val="PlaceholderText"/>
            </w:rPr>
            <w:t>Type equation here.</w:t>
          </w:r>
        </w:p>
      </w:docPartBody>
    </w:docPart>
    <w:docPart>
      <w:docPartPr>
        <w:name w:val="6DD237596858B44CBFE4B843D13FDEE8"/>
        <w:category>
          <w:name w:val="General"/>
          <w:gallery w:val="placeholder"/>
        </w:category>
        <w:types>
          <w:type w:val="bbPlcHdr"/>
        </w:types>
        <w:behaviors>
          <w:behavior w:val="content"/>
        </w:behaviors>
        <w:guid w:val="{35F043F4-7B0C-ED47-86EB-436711EFEBBD}"/>
      </w:docPartPr>
      <w:docPartBody>
        <w:p w:rsidR="00D23B87" w:rsidRDefault="00143D25" w:rsidP="00143D25">
          <w:pPr>
            <w:pStyle w:val="6DD237596858B44CBFE4B843D13FDEE8"/>
          </w:pPr>
          <w:r w:rsidRPr="000B6254">
            <w:rPr>
              <w:rStyle w:val="PlaceholderText"/>
            </w:rPr>
            <w:t>Type equation here.</w:t>
          </w:r>
        </w:p>
      </w:docPartBody>
    </w:docPart>
    <w:docPart>
      <w:docPartPr>
        <w:name w:val="883EED15C4FC8046AB716D531B1D6FC4"/>
        <w:category>
          <w:name w:val="General"/>
          <w:gallery w:val="placeholder"/>
        </w:category>
        <w:types>
          <w:type w:val="bbPlcHdr"/>
        </w:types>
        <w:behaviors>
          <w:behavior w:val="content"/>
        </w:behaviors>
        <w:guid w:val="{84276136-9CBF-F64F-B4D0-93E4D335FBA6}"/>
      </w:docPartPr>
      <w:docPartBody>
        <w:p w:rsidR="00D23B87" w:rsidRDefault="00143D25" w:rsidP="00143D25">
          <w:pPr>
            <w:pStyle w:val="883EED15C4FC8046AB716D531B1D6FC4"/>
          </w:pPr>
          <w:r w:rsidRPr="000B625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
    <w:altName w:val="Times New Roman"/>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D25"/>
    <w:rsid w:val="00143D25"/>
    <w:rsid w:val="00190A50"/>
    <w:rsid w:val="001F20CC"/>
    <w:rsid w:val="002C3BE1"/>
    <w:rsid w:val="003077D6"/>
    <w:rsid w:val="00310F32"/>
    <w:rsid w:val="003154DB"/>
    <w:rsid w:val="004427EC"/>
    <w:rsid w:val="004F3012"/>
    <w:rsid w:val="006957AB"/>
    <w:rsid w:val="006C1783"/>
    <w:rsid w:val="007518CD"/>
    <w:rsid w:val="008F394F"/>
    <w:rsid w:val="00C667B3"/>
    <w:rsid w:val="00C7287F"/>
    <w:rsid w:val="00D23B87"/>
    <w:rsid w:val="00DF47F1"/>
    <w:rsid w:val="00E81AB7"/>
    <w:rsid w:val="00EA73CC"/>
    <w:rsid w:val="00EB1B2E"/>
    <w:rsid w:val="00F40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667B3"/>
    <w:rPr>
      <w:color w:val="808080"/>
    </w:rPr>
  </w:style>
  <w:style w:type="paragraph" w:customStyle="1" w:styleId="6DD237596858B44CBFE4B843D13FDEE8">
    <w:name w:val="6DD237596858B44CBFE4B843D13FDEE8"/>
    <w:rsid w:val="00143D25"/>
  </w:style>
  <w:style w:type="paragraph" w:customStyle="1" w:styleId="883EED15C4FC8046AB716D531B1D6FC4">
    <w:name w:val="883EED15C4FC8046AB716D531B1D6FC4"/>
    <w:rsid w:val="00143D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FFFFFF"/>
        </a:solidFill>
        <a:ln>
          <a:noFill/>
        </a:ln>
      </a:spPr>
      <a:bodyPr spcFirstLastPara="1" wrap="square" lIns="91425" tIns="45700" rIns="91425" bIns="45700" anchor="t" anchorCtr="0" upright="1">
        <a:noAutofit/>
      </a:bodyPr>
      <a:lst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l8+vwVzyUTc4BFhKf1I0HXrDuw==">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eF9OZFhIVTR0Z2FfNXhVUTg3TWtJN29EcF9WZHpKcC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40310DD-34AF-A64F-9C93-F18838E78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1908</TotalTime>
  <Pages>111</Pages>
  <Words>19704</Words>
  <Characters>112314</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Tung (Woven by Toyota, Inc.)</cp:lastModifiedBy>
  <cp:revision>469</cp:revision>
  <cp:lastPrinted>2025-05-03T15:51:00Z</cp:lastPrinted>
  <dcterms:created xsi:type="dcterms:W3CDTF">2025-04-23T14:55:00Z</dcterms:created>
  <dcterms:modified xsi:type="dcterms:W3CDTF">2025-05-09T16:01:00Z</dcterms:modified>
</cp:coreProperties>
</file>